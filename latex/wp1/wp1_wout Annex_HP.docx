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E6054" w14:textId="77777777" w:rsidR="00FB5E7F" w:rsidRDefault="002A03C6">
      <w:pPr>
        <w:spacing w:after="0" w:line="259" w:lineRule="auto"/>
        <w:ind w:left="30" w:right="0" w:firstLine="0"/>
        <w:jc w:val="left"/>
      </w:pPr>
      <w:r>
        <w:rPr>
          <w:b/>
          <w:sz w:val="18"/>
        </w:rPr>
        <w:t>WORLD BANK EDUCATION GLOBAL PRACTICE</w:t>
      </w:r>
    </w:p>
    <w:p w14:paraId="798246FC" w14:textId="77777777" w:rsidR="00FB5E7F" w:rsidRDefault="002A03C6">
      <w:pPr>
        <w:spacing w:after="109" w:line="259" w:lineRule="auto"/>
        <w:ind w:left="7" w:right="0" w:firstLine="0"/>
        <w:jc w:val="left"/>
      </w:pPr>
      <w:r>
        <w:rPr>
          <w:noProof/>
          <w:sz w:val="22"/>
        </w:rPr>
        <mc:AlternateContent>
          <mc:Choice Requires="wpg">
            <w:drawing>
              <wp:inline distT="0" distB="0" distL="0" distR="0">
                <wp:extent cx="3304019" cy="12649"/>
                <wp:effectExtent l="0" t="0" r="0" b="0"/>
                <wp:docPr id="17128" name="Group 17128"/>
                <wp:cNvGraphicFramePr/>
                <a:graphic xmlns:a="http://schemas.openxmlformats.org/drawingml/2006/main">
                  <a:graphicData uri="http://schemas.microsoft.com/office/word/2010/wordprocessingGroup">
                    <wpg:wgp>
                      <wpg:cNvGrpSpPr/>
                      <wpg:grpSpPr>
                        <a:xfrm>
                          <a:off x="0" y="0"/>
                          <a:ext cx="3304019" cy="12649"/>
                          <a:chOff x="0" y="0"/>
                          <a:chExt cx="3304019" cy="12649"/>
                        </a:xfrm>
                      </wpg:grpSpPr>
                      <wps:wsp>
                        <wps:cNvPr id="7" name="Shape 7"/>
                        <wps:cNvSpPr/>
                        <wps:spPr>
                          <a:xfrm>
                            <a:off x="0" y="0"/>
                            <a:ext cx="551155" cy="0"/>
                          </a:xfrm>
                          <a:custGeom>
                            <a:avLst/>
                            <a:gdLst/>
                            <a:ahLst/>
                            <a:cxnLst/>
                            <a:rect l="0" t="0" r="0" b="0"/>
                            <a:pathLst>
                              <a:path w="551155">
                                <a:moveTo>
                                  <a:pt x="0" y="0"/>
                                </a:moveTo>
                                <a:lnTo>
                                  <a:pt x="55115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547980"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585394" y="0"/>
                            <a:ext cx="418770" cy="0"/>
                          </a:xfrm>
                          <a:custGeom>
                            <a:avLst/>
                            <a:gdLst/>
                            <a:ahLst/>
                            <a:cxnLst/>
                            <a:rect l="0" t="0" r="0" b="0"/>
                            <a:pathLst>
                              <a:path w="418770">
                                <a:moveTo>
                                  <a:pt x="0" y="0"/>
                                </a:moveTo>
                                <a:lnTo>
                                  <a:pt x="41877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001001"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038403" y="0"/>
                            <a:ext cx="203899" cy="0"/>
                          </a:xfrm>
                          <a:custGeom>
                            <a:avLst/>
                            <a:gdLst/>
                            <a:ahLst/>
                            <a:cxnLst/>
                            <a:rect l="0" t="0" r="0" b="0"/>
                            <a:pathLst>
                              <a:path w="203899">
                                <a:moveTo>
                                  <a:pt x="0" y="0"/>
                                </a:moveTo>
                                <a:lnTo>
                                  <a:pt x="2038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1235977" y="0"/>
                            <a:ext cx="113995" cy="0"/>
                          </a:xfrm>
                          <a:custGeom>
                            <a:avLst/>
                            <a:gdLst/>
                            <a:ahLst/>
                            <a:cxnLst/>
                            <a:rect l="0" t="0" r="0" b="0"/>
                            <a:pathLst>
                              <a:path w="113995">
                                <a:moveTo>
                                  <a:pt x="0" y="0"/>
                                </a:moveTo>
                                <a:lnTo>
                                  <a:pt x="11399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343635" y="0"/>
                            <a:ext cx="198768" cy="0"/>
                          </a:xfrm>
                          <a:custGeom>
                            <a:avLst/>
                            <a:gdLst/>
                            <a:ahLst/>
                            <a:cxnLst/>
                            <a:rect l="0" t="0" r="0" b="0"/>
                            <a:pathLst>
                              <a:path w="198768">
                                <a:moveTo>
                                  <a:pt x="0" y="0"/>
                                </a:moveTo>
                                <a:lnTo>
                                  <a:pt x="19876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1536090" y="0"/>
                            <a:ext cx="381140" cy="0"/>
                          </a:xfrm>
                          <a:custGeom>
                            <a:avLst/>
                            <a:gdLst/>
                            <a:ahLst/>
                            <a:cxnLst/>
                            <a:rect l="0" t="0" r="0" b="0"/>
                            <a:pathLst>
                              <a:path w="381140">
                                <a:moveTo>
                                  <a:pt x="0" y="0"/>
                                </a:moveTo>
                                <a:lnTo>
                                  <a:pt x="38114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191405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1951469" y="0"/>
                            <a:ext cx="588327" cy="0"/>
                          </a:xfrm>
                          <a:custGeom>
                            <a:avLst/>
                            <a:gdLst/>
                            <a:ahLst/>
                            <a:cxnLst/>
                            <a:rect l="0" t="0" r="0" b="0"/>
                            <a:pathLst>
                              <a:path w="588327">
                                <a:moveTo>
                                  <a:pt x="0" y="0"/>
                                </a:moveTo>
                                <a:lnTo>
                                  <a:pt x="58832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253663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2574036" y="0"/>
                            <a:ext cx="395199" cy="0"/>
                          </a:xfrm>
                          <a:custGeom>
                            <a:avLst/>
                            <a:gdLst/>
                            <a:ahLst/>
                            <a:cxnLst/>
                            <a:rect l="0" t="0" r="0" b="0"/>
                            <a:pathLst>
                              <a:path w="395199">
                                <a:moveTo>
                                  <a:pt x="0" y="0"/>
                                </a:moveTo>
                                <a:lnTo>
                                  <a:pt x="3951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2962910" y="0"/>
                            <a:ext cx="341109" cy="0"/>
                          </a:xfrm>
                          <a:custGeom>
                            <a:avLst/>
                            <a:gdLst/>
                            <a:ahLst/>
                            <a:cxnLst/>
                            <a:rect l="0" t="0" r="0" b="0"/>
                            <a:pathLst>
                              <a:path w="341109">
                                <a:moveTo>
                                  <a:pt x="0" y="0"/>
                                </a:moveTo>
                                <a:lnTo>
                                  <a:pt x="3411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EF3856" id="Group 17128" o:spid="_x0000_s1026" style="width:260.15pt;height:1pt;mso-position-horizontal-relative:char;mso-position-vertical-relative:line" coordsize="3304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">
                <v:shape id="Shape 7" o:spid="_x0000_s1027" style="position:absolute;width:5511;height:0;visibility:visible;mso-wrap-style:square;v-text-anchor:top" coordsize="5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" path="m,l551155,e" filled="f" strokeweight=".35136mm">
                  <v:stroke miterlimit="83231f" joinstyle="miter"/>
                  <v:path arrowok="t" textboxrect="0,0,551155,0"/>
                </v:shape>
                <v:shape id="Shape 9" o:spid="_x0000_s1028" style="position:absolute;left:5479;width:406;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" path="m,l40564,e" filled="f" strokeweight=".35136mm">
                  <v:stroke miterlimit="83231f" joinstyle="miter"/>
                  <v:path arrowok="t" textboxrect="0,0,40564,0"/>
                </v:shape>
                <v:shape id="Shape 10" o:spid="_x0000_s1029" style="position:absolute;left:5853;width:4188;height:0;visibility:visible;mso-wrap-style:square;v-text-anchor:top" coordsize="418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" path="m,l418770,e" filled="f" strokeweight=".35136mm">
                  <v:stroke miterlimit="83231f" joinstyle="miter"/>
                  <v:path arrowok="t" textboxrect="0,0,418770,0"/>
                </v:shape>
                <v:shape id="Shape 12" o:spid="_x0000_s1030" style="position:absolute;left:10010;width:405;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" path="m,l40564,e" filled="f" strokeweight=".35136mm">
                  <v:stroke miterlimit="83231f" joinstyle="miter"/>
                  <v:path arrowok="t" textboxrect="0,0,40564,0"/>
                </v:shape>
                <v:shape id="Shape 13" o:spid="_x0000_s1031" style="position:absolute;left:10384;width:2039;height:0;visibility:visible;mso-wrap-style:square;v-text-anchor:top" coordsize="203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" path="m,l203899,e" filled="f" strokeweight=".35136mm">
                  <v:stroke miterlimit="83231f" joinstyle="miter"/>
                  <v:path arrowok="t" textboxrect="0,0,203899,0"/>
                </v:shape>
                <v:shape id="Shape 15" o:spid="_x0000_s1032" style="position:absolute;left:12359;width:1140;height:0;visibility:visible;mso-wrap-style:square;v-text-anchor:top" coordsize="11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" path="m,l113995,e" filled="f" strokeweight=".35136mm">
                  <v:stroke miterlimit="83231f" joinstyle="miter"/>
                  <v:path arrowok="t" textboxrect="0,0,113995,0"/>
                </v:shape>
                <v:shape id="Shape 17" o:spid="_x0000_s1033" style="position:absolute;left:13436;width:1988;height:0;visibility:visible;mso-wrap-style:square;v-text-anchor:top" coordsize="19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" path="m,l198768,e" filled="f" strokeweight=".35136mm">
                  <v:stroke miterlimit="83231f" joinstyle="miter"/>
                  <v:path arrowok="t" textboxrect="0,0,198768,0"/>
                </v:shape>
                <v:shape id="Shape 19" o:spid="_x0000_s1034" style="position:absolute;left:15360;width:3812;height:0;visibility:visible;mso-wrap-style:square;v-text-anchor:top" coordsize="38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" path="m,l381140,e" filled="f" strokeweight=".35136mm">
                  <v:stroke miterlimit="83231f" joinstyle="miter"/>
                  <v:path arrowok="t" textboxrect="0,0,381140,0"/>
                </v:shape>
                <v:shape id="Shape 21" o:spid="_x0000_s1035" style="position:absolute;left:19140;width:406;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" path="m,l40564,e" filled="f" strokeweight=".35136mm">
                  <v:stroke miterlimit="83231f" joinstyle="miter"/>
                  <v:path arrowok="t" textboxrect="0,0,40564,0"/>
                </v:shape>
                <v:shape id="Shape 22" o:spid="_x0000_s1036" style="position:absolute;left:19514;width:5883;height:0;visibility:visible;mso-wrap-style:square;v-text-anchor:top" coordsize="588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" path="m,l588327,e" filled="f" strokeweight=".35136mm">
                  <v:stroke miterlimit="83231f" joinstyle="miter"/>
                  <v:path arrowok="t" textboxrect="0,0,588327,0"/>
                </v:shape>
                <v:shape id="Shape 24" o:spid="_x0000_s1037" style="position:absolute;left:25366;width:405;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" path="m,l40564,e" filled="f" strokeweight=".35136mm">
                  <v:stroke miterlimit="83231f" joinstyle="miter"/>
                  <v:path arrowok="t" textboxrect="0,0,40564,0"/>
                </v:shape>
                <v:shape id="Shape 25" o:spid="_x0000_s1038" style="position:absolute;left:25740;width:3952;height:0;visibility:visible;mso-wrap-style:square;v-text-anchor:top" coordsize="39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" path="m,l395199,e" filled="f" strokeweight=".35136mm">
                  <v:stroke miterlimit="83231f" joinstyle="miter"/>
                  <v:path arrowok="t" textboxrect="0,0,395199,0"/>
                </v:shape>
                <v:shape id="Shape 27" o:spid="_x0000_s1039" style="position:absolute;left:29629;width:3411;height:0;visibility:visible;mso-wrap-style:square;v-text-anchor:top" coordsize="341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" path="m,l341109,e" filled="f" strokeweight=".35136mm">
                  <v:stroke miterlimit="83231f" joinstyle="miter"/>
                  <v:path arrowok="t" textboxrect="0,0,341109,0"/>
                </v:shape>
                <w10:anchorlock/>
              </v:group>
            </w:pict>
          </mc:Fallback>
        </mc:AlternateContent>
      </w:r>
    </w:p>
    <w:p w14:paraId="15EA34E6" w14:textId="77777777" w:rsidR="00FB5E7F" w:rsidRPr="001C40AE" w:rsidRDefault="002A03C6" w:rsidP="001C40AE">
      <w:pPr>
        <w:spacing w:after="0" w:line="259" w:lineRule="auto"/>
        <w:ind w:left="30" w:right="0" w:firstLine="0"/>
        <w:jc w:val="left"/>
        <w:rPr>
          <w:rFonts w:asciiTheme="minorHAnsi" w:hAnsiTheme="minorHAnsi" w:cstheme="minorHAnsi"/>
          <w:sz w:val="22"/>
        </w:rPr>
      </w:pPr>
      <w:r w:rsidRPr="001C40AE">
        <w:rPr>
          <w:rFonts w:asciiTheme="minorHAnsi" w:hAnsiTheme="minorHAnsi" w:cstheme="minorHAnsi"/>
          <w:b/>
          <w:sz w:val="22"/>
        </w:rPr>
        <w:t>Russian Federation: Analytical Services and Advisory Activity: P170978</w:t>
      </w:r>
    </w:p>
    <w:p w14:paraId="54FC1F10" w14:textId="77777777" w:rsidR="00FB5E7F" w:rsidRDefault="002A03C6">
      <w:pPr>
        <w:spacing w:after="316" w:line="251" w:lineRule="auto"/>
        <w:ind w:left="30" w:right="0" w:firstLine="0"/>
        <w:jc w:val="left"/>
      </w:pPr>
      <w:r>
        <w:rPr>
          <w:b/>
          <w:sz w:val="36"/>
        </w:rPr>
        <w:t>Returns to Education in the Russian Federation: Some New Estimates</w:t>
      </w:r>
    </w:p>
    <w:p w14:paraId="67409BE6" w14:textId="77777777" w:rsidR="00FB5E7F" w:rsidRDefault="002A03C6">
      <w:pPr>
        <w:spacing w:after="85" w:line="370" w:lineRule="auto"/>
        <w:ind w:left="30" w:right="949" w:firstLine="0"/>
        <w:jc w:val="left"/>
      </w:pPr>
      <w:r>
        <w:rPr>
          <w:b/>
          <w:sz w:val="24"/>
        </w:rPr>
        <w:t>Harry Patrinos</w:t>
      </w:r>
      <w:r>
        <w:rPr>
          <w:b/>
          <w:sz w:val="24"/>
          <w:vertAlign w:val="superscript"/>
        </w:rPr>
        <w:t>*</w:t>
      </w:r>
      <w:r>
        <w:rPr>
          <w:b/>
          <w:sz w:val="24"/>
          <w:vertAlign w:val="superscript"/>
        </w:rPr>
        <w:tab/>
      </w:r>
      <w:r>
        <w:rPr>
          <w:b/>
          <w:sz w:val="24"/>
        </w:rPr>
        <w:t>|Suhas Parandekar</w:t>
      </w:r>
      <w:r>
        <w:rPr>
          <w:b/>
          <w:sz w:val="24"/>
          <w:vertAlign w:val="superscript"/>
        </w:rPr>
        <w:t>*</w:t>
      </w:r>
      <w:r>
        <w:rPr>
          <w:b/>
          <w:sz w:val="24"/>
          <w:vertAlign w:val="superscript"/>
        </w:rPr>
        <w:tab/>
      </w:r>
      <w:r>
        <w:rPr>
          <w:b/>
          <w:sz w:val="24"/>
        </w:rPr>
        <w:t>|Ekaterina Melianova</w:t>
      </w:r>
      <w:r>
        <w:rPr>
          <w:b/>
          <w:sz w:val="24"/>
          <w:vertAlign w:val="superscript"/>
        </w:rPr>
        <w:t xml:space="preserve">* </w:t>
      </w:r>
      <w:r>
        <w:rPr>
          <w:b/>
          <w:sz w:val="24"/>
        </w:rPr>
        <w:t>|Artëm Volgin</w:t>
      </w:r>
      <w:r>
        <w:rPr>
          <w:b/>
          <w:sz w:val="24"/>
          <w:vertAlign w:val="superscript"/>
        </w:rPr>
        <w:t>*</w:t>
      </w:r>
    </w:p>
    <w:p w14:paraId="34A9C6C2" w14:textId="77777777" w:rsidR="00FB5E7F" w:rsidRDefault="002A03C6">
      <w:pPr>
        <w:spacing w:after="45" w:line="259" w:lineRule="auto"/>
        <w:ind w:left="25" w:right="0" w:hanging="10"/>
        <w:jc w:val="left"/>
      </w:pPr>
      <w:r>
        <w:rPr>
          <w:sz w:val="11"/>
        </w:rPr>
        <w:t>*</w:t>
      </w:r>
      <w:r>
        <w:rPr>
          <w:sz w:val="14"/>
        </w:rPr>
        <w:t>Education Global Practice, Europe and</w:t>
      </w:r>
    </w:p>
    <w:p w14:paraId="703AD225" w14:textId="77777777" w:rsidR="001C40AE" w:rsidRDefault="002A03C6" w:rsidP="001C40AE">
      <w:pPr>
        <w:tabs>
          <w:tab w:val="center" w:pos="5639"/>
        </w:tabs>
        <w:spacing w:after="55" w:line="259" w:lineRule="auto"/>
        <w:ind w:left="0" w:right="0" w:firstLine="0"/>
        <w:jc w:val="left"/>
        <w:rPr>
          <w:sz w:val="14"/>
        </w:rPr>
      </w:pPr>
      <w:r>
        <w:rPr>
          <w:sz w:val="14"/>
        </w:rPr>
        <w:t>Central Asia</w:t>
      </w:r>
    </w:p>
    <w:tbl>
      <w:tblPr>
        <w:tblStyle w:val="TableGrid0"/>
        <w:tblW w:w="0" w:type="auto"/>
        <w:tblLook w:val="04A0" w:firstRow="1" w:lastRow="0" w:firstColumn="1" w:lastColumn="0" w:noHBand="0" w:noVBand="1"/>
      </w:tblPr>
      <w:tblGrid>
        <w:gridCol w:w="4078"/>
        <w:gridCol w:w="4079"/>
      </w:tblGrid>
      <w:tr w:rsidR="001C40AE" w14:paraId="1911ADD5" w14:textId="77777777" w:rsidTr="001C40AE">
        <w:trPr>
          <w:trHeight w:val="4183"/>
        </w:trPr>
        <w:tc>
          <w:tcPr>
            <w:tcW w:w="4078" w:type="dxa"/>
          </w:tcPr>
          <w:p w14:paraId="1B9CD532" w14:textId="77777777"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Correspondence</w:t>
            </w:r>
          </w:p>
          <w:p w14:paraId="6AABAD76"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Email: sparandekar@worldbank.org</w:t>
            </w:r>
          </w:p>
          <w:p w14:paraId="572A80F3" w14:textId="77777777"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p>
          <w:p w14:paraId="14A1D880" w14:textId="77777777" w:rsidR="001C40AE" w:rsidRDefault="001C40AE" w:rsidP="001C40AE">
            <w:pPr>
              <w:autoSpaceDE w:val="0"/>
              <w:autoSpaceDN w:val="0"/>
              <w:adjustRightInd w:val="0"/>
              <w:spacing w:after="0" w:line="240" w:lineRule="auto"/>
              <w:ind w:left="0" w:right="0" w:firstLine="0"/>
              <w:jc w:val="left"/>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Data and Code</w:t>
            </w:r>
          </w:p>
          <w:p w14:paraId="1FFB6165"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Thanks are due to the Higher School of</w:t>
            </w:r>
          </w:p>
          <w:p w14:paraId="09D430B1"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Economics, Moscow for making the Russian</w:t>
            </w:r>
          </w:p>
          <w:p w14:paraId="2C5CB757"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Longitudinal Monitoring Study (RLMS)</w:t>
            </w:r>
          </w:p>
          <w:p w14:paraId="7BF2518E"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Household data readily available for</w:t>
            </w:r>
          </w:p>
          <w:p w14:paraId="1A2FA355"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researchers around the world. The code</w:t>
            </w:r>
          </w:p>
          <w:p w14:paraId="3099B957" w14:textId="77777777" w:rsidR="001C40AE" w:rsidRDefault="001C40AE" w:rsidP="001C40AE">
            <w:pPr>
              <w:autoSpaceDE w:val="0"/>
              <w:autoSpaceDN w:val="0"/>
              <w:adjustRightInd w:val="0"/>
              <w:spacing w:after="0" w:line="240" w:lineRule="auto"/>
              <w:ind w:left="0" w:right="0" w:firstLine="0"/>
              <w:jc w:val="left"/>
              <w:rPr>
                <w:rFonts w:ascii="Lato-Regular" w:eastAsiaTheme="minorEastAsia" w:hAnsi="Lato-Regular" w:cs="Lato-Regular"/>
                <w:color w:val="auto"/>
                <w:sz w:val="14"/>
                <w:szCs w:val="14"/>
              </w:rPr>
            </w:pPr>
            <w:r>
              <w:rPr>
                <w:rFonts w:ascii="Lato-Regular" w:eastAsiaTheme="minorEastAsia" w:hAnsi="Lato-Regular" w:cs="Lato-Regular"/>
                <w:color w:val="auto"/>
                <w:sz w:val="14"/>
                <w:szCs w:val="14"/>
              </w:rPr>
              <w:t>used for this paper is made freely available</w:t>
            </w:r>
          </w:p>
          <w:p w14:paraId="146800B2" w14:textId="77777777" w:rsidR="001C40AE" w:rsidRDefault="001C40AE" w:rsidP="001C40AE">
            <w:pPr>
              <w:tabs>
                <w:tab w:val="center" w:pos="5639"/>
              </w:tabs>
              <w:spacing w:after="55" w:line="259" w:lineRule="auto"/>
              <w:ind w:left="0" w:right="0" w:firstLine="0"/>
              <w:jc w:val="left"/>
              <w:rPr>
                <w:sz w:val="14"/>
              </w:rPr>
            </w:pPr>
            <w:r>
              <w:rPr>
                <w:rFonts w:ascii="Lato-Regular" w:eastAsiaTheme="minorEastAsia" w:hAnsi="Lato-Regular" w:cs="Lato-Regular"/>
                <w:color w:val="auto"/>
                <w:sz w:val="14"/>
                <w:szCs w:val="14"/>
              </w:rPr>
              <w:t xml:space="preserve">for all researchers at </w:t>
            </w:r>
            <w:r>
              <w:rPr>
                <w:rFonts w:ascii="F110" w:eastAsiaTheme="minorEastAsia" w:hAnsi="F110" w:cs="F110"/>
                <w:color w:val="auto"/>
                <w:sz w:val="14"/>
                <w:szCs w:val="14"/>
              </w:rPr>
              <w:t>https://bitbucket.org/zagamog/edreru/src/master</w:t>
            </w:r>
          </w:p>
          <w:p w14:paraId="74EF6814" w14:textId="77777777" w:rsidR="001C40AE" w:rsidRDefault="001C40AE" w:rsidP="001C40AE">
            <w:pPr>
              <w:tabs>
                <w:tab w:val="center" w:pos="5639"/>
              </w:tabs>
              <w:spacing w:after="55" w:line="259" w:lineRule="auto"/>
              <w:ind w:left="0" w:right="0" w:firstLine="0"/>
              <w:jc w:val="left"/>
              <w:rPr>
                <w:sz w:val="14"/>
              </w:rPr>
            </w:pPr>
          </w:p>
          <w:p w14:paraId="1F78C90B" w14:textId="77777777" w:rsidR="001C40AE" w:rsidRDefault="001C40AE" w:rsidP="001C40AE">
            <w:pPr>
              <w:tabs>
                <w:tab w:val="center" w:pos="5639"/>
              </w:tabs>
              <w:spacing w:after="55" w:line="259" w:lineRule="auto"/>
              <w:ind w:left="0" w:right="0" w:firstLine="0"/>
              <w:jc w:val="left"/>
              <w:rPr>
                <w:sz w:val="14"/>
              </w:rPr>
            </w:pPr>
          </w:p>
          <w:p w14:paraId="77C5758C" w14:textId="77777777" w:rsidR="001C40AE" w:rsidRDefault="001C40AE" w:rsidP="001C40AE">
            <w:pPr>
              <w:tabs>
                <w:tab w:val="center" w:pos="5639"/>
              </w:tabs>
              <w:spacing w:after="55" w:line="259" w:lineRule="auto"/>
              <w:ind w:left="0" w:right="0" w:firstLine="0"/>
              <w:jc w:val="left"/>
              <w:rPr>
                <w:sz w:val="14"/>
              </w:rPr>
            </w:pPr>
          </w:p>
          <w:p w14:paraId="6D3B71CB" w14:textId="77777777" w:rsidR="001C40AE" w:rsidRDefault="001C40AE" w:rsidP="001C40AE">
            <w:pPr>
              <w:tabs>
                <w:tab w:val="center" w:pos="5639"/>
              </w:tabs>
              <w:spacing w:after="55" w:line="259" w:lineRule="auto"/>
              <w:ind w:left="0" w:right="0" w:firstLine="0"/>
              <w:jc w:val="left"/>
              <w:rPr>
                <w:sz w:val="14"/>
              </w:rPr>
            </w:pPr>
          </w:p>
          <w:p w14:paraId="1C89755B" w14:textId="77777777" w:rsidR="001C40AE" w:rsidRDefault="001C40AE" w:rsidP="001C40AE">
            <w:pPr>
              <w:tabs>
                <w:tab w:val="center" w:pos="5639"/>
              </w:tabs>
              <w:spacing w:after="55" w:line="259" w:lineRule="auto"/>
              <w:ind w:left="0" w:right="0" w:firstLine="0"/>
              <w:jc w:val="left"/>
              <w:rPr>
                <w:sz w:val="14"/>
              </w:rPr>
            </w:pPr>
          </w:p>
          <w:p w14:paraId="6067DA3B" w14:textId="77777777" w:rsidR="001C40AE" w:rsidRDefault="001C40AE" w:rsidP="001C40AE">
            <w:pPr>
              <w:tabs>
                <w:tab w:val="center" w:pos="5639"/>
              </w:tabs>
              <w:spacing w:after="55" w:line="259" w:lineRule="auto"/>
              <w:ind w:left="0" w:right="0" w:firstLine="0"/>
              <w:jc w:val="left"/>
              <w:rPr>
                <w:sz w:val="14"/>
              </w:rPr>
            </w:pPr>
          </w:p>
        </w:tc>
        <w:tc>
          <w:tcPr>
            <w:tcW w:w="4079" w:type="dxa"/>
            <w:shd w:val="clear" w:color="auto" w:fill="EAFFD5"/>
          </w:tcPr>
          <w:p w14:paraId="0B2BEFCA" w14:textId="77777777" w:rsidR="001C40AE" w:rsidRDefault="001C40AE" w:rsidP="001C40AE">
            <w:pPr>
              <w:autoSpaceDE w:val="0"/>
              <w:autoSpaceDN w:val="0"/>
              <w:adjustRightInd w:val="0"/>
              <w:spacing w:after="0" w:line="240" w:lineRule="auto"/>
              <w:ind w:left="0" w:right="0" w:firstLine="0"/>
              <w:rPr>
                <w:rFonts w:ascii="Lato-Regular" w:eastAsiaTheme="minorEastAsia" w:hAnsi="Lato-Regular" w:cs="Lato-Regular"/>
                <w:color w:val="auto"/>
                <w:sz w:val="18"/>
                <w:szCs w:val="18"/>
              </w:rPr>
            </w:pPr>
            <w:r>
              <w:rPr>
                <w:rFonts w:ascii="Lato-Regular" w:eastAsiaTheme="minorEastAsia" w:hAnsi="Lato-Regular" w:cs="Lato-Regular"/>
                <w:color w:val="auto"/>
                <w:sz w:val="18"/>
                <w:szCs w:val="18"/>
              </w:rPr>
              <w:t>This paper presents new estimates of the returns to education in the Russian Federation. Private returns to education are three times greater for higher education compared to vocational education, and the returns to education for females are higher than for males. Returns for females show an inverse U-shaped curve over the past two decades. Female education is a policy priority and there is a need to investigate the labor market relevance of vocational education. Higher education may have reached an expansion limit and it may be necessary to investigate options for increasing the productivity of schooling.</w:t>
            </w:r>
          </w:p>
          <w:p w14:paraId="2F9AD081" w14:textId="77777777" w:rsidR="001C40AE" w:rsidRDefault="001C40AE" w:rsidP="001C40AE">
            <w:pPr>
              <w:autoSpaceDE w:val="0"/>
              <w:autoSpaceDN w:val="0"/>
              <w:adjustRightInd w:val="0"/>
              <w:spacing w:after="0" w:line="240" w:lineRule="auto"/>
              <w:ind w:left="0" w:right="0" w:firstLine="0"/>
              <w:rPr>
                <w:rFonts w:ascii="Lato-Bold" w:eastAsiaTheme="minorEastAsia" w:hAnsi="Lato-Bold" w:cs="Lato-Bold"/>
                <w:b/>
                <w:bCs/>
                <w:color w:val="auto"/>
                <w:sz w:val="14"/>
                <w:szCs w:val="14"/>
              </w:rPr>
            </w:pPr>
            <w:r>
              <w:rPr>
                <w:rFonts w:ascii="Lato-Bold" w:eastAsiaTheme="minorEastAsia" w:hAnsi="Lato-Bold" w:cs="Lato-Bold"/>
                <w:b/>
                <w:bCs/>
                <w:color w:val="auto"/>
                <w:sz w:val="14"/>
                <w:szCs w:val="14"/>
              </w:rPr>
              <w:t>K E YWOR D S</w:t>
            </w:r>
          </w:p>
          <w:p w14:paraId="613DC093" w14:textId="77777777" w:rsidR="001C40AE" w:rsidRDefault="001C40AE" w:rsidP="001C40AE">
            <w:pPr>
              <w:tabs>
                <w:tab w:val="center" w:pos="5639"/>
              </w:tabs>
              <w:spacing w:after="55" w:line="259" w:lineRule="auto"/>
              <w:ind w:left="0" w:right="0" w:firstLine="0"/>
              <w:rPr>
                <w:sz w:val="14"/>
              </w:rPr>
            </w:pPr>
            <w:r>
              <w:rPr>
                <w:rFonts w:ascii="Lato-Regular" w:eastAsiaTheme="minorEastAsia" w:hAnsi="Lato-Regular" w:cs="Lato-Regular"/>
                <w:color w:val="auto"/>
                <w:szCs w:val="16"/>
              </w:rPr>
              <w:t xml:space="preserve">Returns to Education, Russian Federation </w:t>
            </w:r>
            <w:r>
              <w:rPr>
                <w:rFonts w:ascii="Lato-Italic" w:eastAsiaTheme="minorEastAsia" w:hAnsi="Lato-Italic" w:cs="Lato-Italic"/>
                <w:i/>
                <w:iCs/>
                <w:color w:val="auto"/>
                <w:szCs w:val="16"/>
              </w:rPr>
              <w:t>JEL Codes: I26, I28, J16</w:t>
            </w:r>
          </w:p>
        </w:tc>
      </w:tr>
    </w:tbl>
    <w:p w14:paraId="56468378" w14:textId="77777777" w:rsidR="001C40AE" w:rsidRDefault="001C40AE" w:rsidP="001C40AE">
      <w:pPr>
        <w:tabs>
          <w:tab w:val="center" w:pos="5639"/>
        </w:tabs>
        <w:spacing w:after="0" w:line="259" w:lineRule="auto"/>
        <w:ind w:left="0" w:right="0" w:firstLine="0"/>
        <w:jc w:val="left"/>
      </w:pPr>
    </w:p>
    <w:p w14:paraId="6A2E6A2F" w14:textId="77777777" w:rsidR="00FB5E7F" w:rsidRDefault="002A03C6" w:rsidP="001C40AE">
      <w:pPr>
        <w:tabs>
          <w:tab w:val="center" w:pos="5639"/>
        </w:tabs>
        <w:spacing w:after="55" w:line="259" w:lineRule="auto"/>
        <w:ind w:left="0" w:right="0" w:firstLine="0"/>
        <w:jc w:val="left"/>
      </w:pPr>
      <w:r>
        <w:t>MOTIVATION</w:t>
      </w:r>
    </w:p>
    <w:p w14:paraId="11AC73E1" w14:textId="77777777" w:rsidR="00FB5E7F" w:rsidRDefault="001C40AE" w:rsidP="001C40AE">
      <w:pPr>
        <w:spacing w:after="0"/>
        <w:ind w:left="19" w:right="20"/>
      </w:pPr>
      <w:r>
        <w:t>”</w:t>
      </w:r>
      <w:r w:rsidRPr="001C40AE">
        <w:rPr>
          <w:i/>
          <w:iCs/>
        </w:rPr>
        <w:t>How Wealthy is Russia?</w:t>
      </w:r>
      <w:r>
        <w:t>” i</w:t>
      </w:r>
      <w:r w:rsidR="002A03C6">
        <w:t xml:space="preserve">s a recently published World Bank report that analyzed </w:t>
      </w:r>
      <w:ins w:id="0" w:author="Harry Anthony Patrinos" w:date="2020-05-15T18:09:00Z">
        <w:r w:rsidR="006B53CC">
          <w:t xml:space="preserve">the </w:t>
        </w:r>
      </w:ins>
      <w:r w:rsidR="002A03C6">
        <w:t xml:space="preserve">human, natural, and produced capital of the Russian Federation (Naikal et al. 2019). Human capital only accounts for 46% of total wealth in Russia, as compared to the OECD average of 70%. The report showed that even as growth rates of per capita wealth </w:t>
      </w:r>
      <w:del w:id="1" w:author="Harry Anthony Patrinos" w:date="2020-05-15T18:09:00Z">
        <w:r w:rsidR="002A03C6" w:rsidDel="006B53CC">
          <w:delText xml:space="preserve">was </w:delText>
        </w:r>
      </w:del>
      <w:ins w:id="2" w:author="Harry Anthony Patrinos" w:date="2020-05-15T18:09:00Z">
        <w:r w:rsidR="006B53CC">
          <w:t xml:space="preserve">were </w:t>
        </w:r>
      </w:ins>
      <w:r w:rsidR="002A03C6">
        <w:t xml:space="preserve">ten times higher in Russia as compared to </w:t>
      </w:r>
      <w:ins w:id="3" w:author="Harry Anthony Patrinos" w:date="2020-05-15T18:09:00Z">
        <w:r w:rsidR="006B53CC">
          <w:t xml:space="preserve">the </w:t>
        </w:r>
      </w:ins>
      <w:r w:rsidR="002A03C6">
        <w:t xml:space="preserve">OECD, the gap in levels with OECD is still very wide. The per capita human capital wealth level </w:t>
      </w:r>
      <w:del w:id="4" w:author="Harry Anthony Patrinos" w:date="2020-05-15T18:09:00Z">
        <w:r w:rsidR="002A03C6" w:rsidDel="006B53CC">
          <w:delText xml:space="preserve">at </w:delText>
        </w:r>
      </w:del>
      <w:ins w:id="5" w:author="Harry Anthony Patrinos" w:date="2020-05-15T18:09:00Z">
        <w:r w:rsidR="006B53CC">
          <w:t xml:space="preserve">on </w:t>
        </w:r>
      </w:ins>
      <w:r w:rsidR="002A03C6">
        <w:t xml:space="preserve">average for the OECD in 2014 was about USD 500,000 - five times that of Russia’s 95,000 (measured in 2014 dollars). In order to catch up </w:t>
      </w:r>
      <w:del w:id="6" w:author="Harry Anthony Patrinos" w:date="2020-05-15T18:09:00Z">
        <w:r w:rsidR="002A03C6" w:rsidDel="006B53CC">
          <w:delText xml:space="preserve">faster </w:delText>
        </w:r>
      </w:del>
      <w:r w:rsidR="002A03C6">
        <w:t xml:space="preserve">with the OECD, </w:t>
      </w:r>
      <w:ins w:id="7" w:author="Harry Anthony Patrinos" w:date="2020-05-15T18:10:00Z">
        <w:r w:rsidR="006B53CC">
          <w:t xml:space="preserve">the </w:t>
        </w:r>
      </w:ins>
      <w:r w:rsidR="002A03C6">
        <w:t>returns to education in Russia will need to</w:t>
      </w:r>
      <w:r>
        <w:t xml:space="preserve"> </w:t>
      </w:r>
      <w:r w:rsidR="002A03C6">
        <w:t xml:space="preserve">be increased. This paper presents the first in a series of papers on returns to education that will be instrumental in generating policy recommendations to improve the share of human capital as part of Russia’s </w:t>
      </w:r>
      <w:del w:id="8" w:author="Harry Anthony Patrinos" w:date="2020-05-15T18:10:00Z">
        <w:r w:rsidR="002A03C6" w:rsidDel="006B53CC">
          <w:delText xml:space="preserve">natural </w:delText>
        </w:r>
      </w:del>
      <w:r w:rsidR="002A03C6">
        <w:t xml:space="preserve">wealth. This paper examines the trends in returns to education in the Russian Federation using a common methodology used for </w:t>
      </w:r>
      <w:ins w:id="9" w:author="Harry Anthony Patrinos" w:date="2020-05-15T18:10:00Z">
        <w:r w:rsidR="006B53CC">
          <w:t xml:space="preserve">more than </w:t>
        </w:r>
      </w:ins>
      <w:r w:rsidR="002A03C6">
        <w:t>100 countries (Montenegro and Patrinos 2014; Psacharopoulos and Patrinos 2018).</w:t>
      </w:r>
    </w:p>
    <w:p w14:paraId="1FE63A4F" w14:textId="77777777" w:rsidR="001C40AE" w:rsidRDefault="001C40AE" w:rsidP="001C40AE">
      <w:pPr>
        <w:spacing w:after="133"/>
        <w:ind w:left="15" w:right="20" w:firstLine="76"/>
      </w:pPr>
      <w:r>
        <w:rPr>
          <w:noProof/>
          <w:sz w:val="22"/>
        </w:rPr>
        <mc:AlternateContent>
          <mc:Choice Requires="wpg">
            <w:drawing>
              <wp:anchor distT="0" distB="0" distL="114300" distR="114300" simplePos="0" relativeHeight="251665408" behindDoc="0" locked="0" layoutInCell="1" allowOverlap="1" wp14:anchorId="47AA8DD4" wp14:editId="750FDFCB">
                <wp:simplePos x="0" y="0"/>
                <wp:positionH relativeFrom="column">
                  <wp:posOffset>18821</wp:posOffset>
                </wp:positionH>
                <wp:positionV relativeFrom="paragraph">
                  <wp:posOffset>5042</wp:posOffset>
                </wp:positionV>
                <wp:extent cx="5126406" cy="6325"/>
                <wp:effectExtent l="0" t="0" r="0" b="0"/>
                <wp:wrapNone/>
                <wp:docPr id="17129" name="Group 17129"/>
                <wp:cNvGraphicFramePr/>
                <a:graphic xmlns:a="http://schemas.openxmlformats.org/drawingml/2006/main">
                  <a:graphicData uri="http://schemas.microsoft.com/office/word/2010/wordprocessingGroup">
                    <wpg:wgp>
                      <wpg:cNvGrpSpPr/>
                      <wpg:grpSpPr>
                        <a:xfrm>
                          <a:off x="0" y="0"/>
                          <a:ext cx="5126406" cy="6325"/>
                          <a:chOff x="0" y="0"/>
                          <a:chExt cx="5126406" cy="6325"/>
                        </a:xfrm>
                      </wpg:grpSpPr>
                      <wps:wsp>
                        <wps:cNvPr id="84" name="Shape 84"/>
                        <wps:cNvSpPr/>
                        <wps:spPr>
                          <a:xfrm>
                            <a:off x="0" y="0"/>
                            <a:ext cx="5126406" cy="0"/>
                          </a:xfrm>
                          <a:custGeom>
                            <a:avLst/>
                            <a:gdLst/>
                            <a:ahLst/>
                            <a:cxnLst/>
                            <a:rect l="0" t="0" r="0" b="0"/>
                            <a:pathLst>
                              <a:path w="5126406">
                                <a:moveTo>
                                  <a:pt x="0" y="0"/>
                                </a:moveTo>
                                <a:lnTo>
                                  <a:pt x="5126406" y="0"/>
                                </a:lnTo>
                              </a:path>
                            </a:pathLst>
                          </a:custGeom>
                          <a:ln w="6325" cap="flat">
                            <a:miter lim="127000"/>
                          </a:ln>
                        </wps:spPr>
                        <wps:style>
                          <a:lnRef idx="1">
                            <a:srgbClr val="7F7FFF"/>
                          </a:lnRef>
                          <a:fillRef idx="0">
                            <a:srgbClr val="000000">
                              <a:alpha val="0"/>
                            </a:srgbClr>
                          </a:fillRef>
                          <a:effectRef idx="0">
                            <a:scrgbClr r="0" g="0" b="0"/>
                          </a:effectRef>
                          <a:fontRef idx="none"/>
                        </wps:style>
                        <wps:bodyPr/>
                      </wps:wsp>
                    </wpg:wgp>
                  </a:graphicData>
                </a:graphic>
              </wp:anchor>
            </w:drawing>
          </mc:Choice>
          <mc:Fallback>
            <w:pict>
              <v:group w14:anchorId="73E2A65C" id="Group 17129" o:spid="_x0000_s1026" style="position:absolute;margin-left:1.5pt;margin-top:.4pt;width:403.65pt;height:.5pt;z-index:251665408" coordsize="512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">
                <v:shape id="Shape 84" o:spid="_x0000_s1027" style="position:absolute;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" path="m,l5126406,e" filled="f" strokecolor="#7f7fff" strokeweight=".17569mm">
                  <v:stroke miterlimit="83231f" joinstyle="miter"/>
                  <v:path arrowok="t" textboxrect="0,0,5126406,0"/>
                </v:shape>
              </v:group>
            </w:pict>
          </mc:Fallback>
        </mc:AlternateContent>
      </w:r>
      <w:r>
        <w:rPr>
          <w:b/>
        </w:rPr>
        <w:t xml:space="preserve">Acknowledgments: </w:t>
      </w:r>
      <w:r>
        <w:rPr>
          <w:i/>
        </w:rPr>
        <w:t xml:space="preserve">Country Director: </w:t>
      </w:r>
      <w:r>
        <w:t xml:space="preserve">Renaud Seligman; </w:t>
      </w:r>
      <w:r>
        <w:rPr>
          <w:i/>
        </w:rPr>
        <w:t xml:space="preserve">Regional Director: </w:t>
      </w:r>
      <w:r>
        <w:t xml:space="preserve">Fadia Saadah; </w:t>
      </w:r>
      <w:r>
        <w:rPr>
          <w:i/>
        </w:rPr>
        <w:t xml:space="preserve">Practice Manager: </w:t>
      </w:r>
      <w:r>
        <w:t xml:space="preserve">Harry Patrinos; </w:t>
      </w:r>
      <w:r>
        <w:rPr>
          <w:i/>
        </w:rPr>
        <w:t xml:space="preserve">Program Leader: </w:t>
      </w:r>
      <w:r>
        <w:t xml:space="preserve">Dorota Nowak; </w:t>
      </w:r>
      <w:r>
        <w:rPr>
          <w:i/>
        </w:rPr>
        <w:t>Peer Reviewers</w:t>
      </w:r>
      <w:r>
        <w:t xml:space="preserve">: Cristian Aedo; Ruslan Yemtsov; Husein Abdul-Hamid; </w:t>
      </w:r>
      <w:r>
        <w:rPr>
          <w:i/>
        </w:rPr>
        <w:t xml:space="preserve">Team </w:t>
      </w:r>
      <w:r>
        <w:rPr>
          <w:i/>
          <w:sz w:val="25"/>
          <w:vertAlign w:val="superscript"/>
        </w:rPr>
        <w:t xml:space="preserve">members: </w:t>
      </w:r>
      <w:r>
        <w:t>Polina Zavalina; Zhanna Terlyga. Thanks to seminar participants at the World Bank Moscow office on Jan. 29, 2020 for useful feedback. Any errors are a responsibility of the authors.</w:t>
      </w:r>
    </w:p>
    <w:p w14:paraId="5E57ABAF" w14:textId="77777777" w:rsidR="001C40AE" w:rsidRDefault="001C40AE">
      <w:pPr>
        <w:ind w:left="19" w:right="20"/>
      </w:pPr>
    </w:p>
    <w:p w14:paraId="6462413F" w14:textId="77777777" w:rsidR="00FB5E7F" w:rsidRDefault="002A03C6">
      <w:pPr>
        <w:spacing w:after="57" w:line="259" w:lineRule="auto"/>
        <w:ind w:left="-17" w:right="0" w:firstLine="0"/>
        <w:jc w:val="left"/>
      </w:pPr>
      <w:r>
        <w:rPr>
          <w:noProof/>
        </w:rPr>
        <w:drawing>
          <wp:inline distT="0" distB="0" distL="0" distR="0">
            <wp:extent cx="4572182" cy="3068324"/>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
                    <a:stretch>
                      <a:fillRect/>
                    </a:stretch>
                  </pic:blipFill>
                  <pic:spPr>
                    <a:xfrm>
                      <a:off x="0" y="0"/>
                      <a:ext cx="4572182" cy="3068324"/>
                    </a:xfrm>
                    <a:prstGeom prst="rect">
                      <a:avLst/>
                    </a:prstGeom>
                  </pic:spPr>
                </pic:pic>
              </a:graphicData>
            </a:graphic>
          </wp:inline>
        </w:drawing>
      </w:r>
    </w:p>
    <w:p w14:paraId="286E0493" w14:textId="77777777" w:rsidR="00FB5E7F" w:rsidRDefault="002A03C6">
      <w:pPr>
        <w:tabs>
          <w:tab w:val="center" w:pos="2077"/>
          <w:tab w:val="center" w:pos="4671"/>
        </w:tabs>
        <w:spacing w:after="607" w:line="259" w:lineRule="auto"/>
        <w:ind w:left="0" w:right="0" w:firstLine="0"/>
        <w:jc w:val="left"/>
      </w:pPr>
      <w:r>
        <w:rPr>
          <w:sz w:val="22"/>
        </w:rPr>
        <w:tab/>
      </w:r>
      <w:r>
        <w:rPr>
          <w:b/>
        </w:rPr>
        <w:t>FIGURE 1.1</w:t>
      </w:r>
      <w:r>
        <w:rPr>
          <w:b/>
        </w:rPr>
        <w:tab/>
      </w:r>
      <w:r>
        <w:t>Labor Force Distribution by Educational Level (Rosstat)</w:t>
      </w:r>
    </w:p>
    <w:p w14:paraId="1FB24A74" w14:textId="77777777" w:rsidR="00FB5E7F" w:rsidRDefault="002A03C6">
      <w:pPr>
        <w:ind w:left="15" w:right="20" w:firstLine="304"/>
      </w:pPr>
      <w:r>
        <w:t>Figure 1.1 indicates the educational attainment of the population segment 25 to 54 years, which is the age group for which Rosstat provides this information. Figure 1.1 shows less than 14% of the labor force with a final attainment of secondary general education (academic High School) - the main choice is between vocational education (nearly 45%) and university education (about 40%). It is a well-known fact that on cognitive attainment at Grade 9, Russian students are already at par with OECD students (PISA scores are designed with an OECD mean of 500); what comes in later education levels and the labor market is the crucial issue for convergence with OECD on human capital wealth levels.</w:t>
      </w:r>
    </w:p>
    <w:p w14:paraId="15DF0FD2" w14:textId="77777777" w:rsidR="001C40AE" w:rsidRDefault="001C40AE">
      <w:pPr>
        <w:ind w:left="15" w:right="20" w:firstLine="304"/>
      </w:pPr>
    </w:p>
    <w:p w14:paraId="296EB04D" w14:textId="77777777" w:rsidR="00FB5E7F" w:rsidRDefault="002A03C6">
      <w:pPr>
        <w:ind w:left="15" w:right="20" w:firstLine="299"/>
      </w:pPr>
      <w:r>
        <w:t xml:space="preserve">A detailed analysis of the returns to education in the Russian Federation will provide insights into the stylized facts mentioned above. Together with other research being implemented by the World Bank and by </w:t>
      </w:r>
      <w:ins w:id="10" w:author="Harry Anthony Patrinos" w:date="2020-05-15T18:11:00Z">
        <w:r w:rsidR="006B53CC">
          <w:t xml:space="preserve">other </w:t>
        </w:r>
      </w:ins>
      <w:r>
        <w:t>researchers</w:t>
      </w:r>
      <w:del w:id="11" w:author="Harry Anthony Patrinos" w:date="2020-05-15T18:11:00Z">
        <w:r w:rsidDel="006B53CC">
          <w:delText xml:space="preserve"> outside of the World Bank</w:delText>
        </w:r>
      </w:del>
      <w:r>
        <w:t xml:space="preserve">, the purpose of this analysis is to come up with a set of </w:t>
      </w:r>
      <w:del w:id="12" w:author="Harry Anthony Patrinos" w:date="2020-05-15T18:12:00Z">
        <w:r w:rsidDel="006B53CC">
          <w:delText>evidence based</w:delText>
        </w:r>
      </w:del>
      <w:ins w:id="13" w:author="Harry Anthony Patrinos" w:date="2020-05-15T18:12:00Z">
        <w:r w:rsidR="006B53CC">
          <w:t>evidence-based</w:t>
        </w:r>
      </w:ins>
      <w:r>
        <w:t xml:space="preserve"> policy recommendations to enhance the human capital wealth of the Russian Federation.</w:t>
      </w:r>
    </w:p>
    <w:p w14:paraId="166E389E" w14:textId="77777777" w:rsidR="001C40AE" w:rsidRDefault="001C40AE">
      <w:pPr>
        <w:ind w:left="15" w:right="20" w:firstLine="299"/>
      </w:pPr>
    </w:p>
    <w:p w14:paraId="1D7EB32F" w14:textId="77777777" w:rsidR="00FB5E7F" w:rsidRDefault="002A03C6" w:rsidP="001C40AE">
      <w:pPr>
        <w:spacing w:after="0"/>
        <w:ind w:left="15" w:right="20" w:firstLine="303"/>
      </w:pPr>
      <w:r>
        <w:t xml:space="preserve">In this paper we report on an estimate of the private rate of return to investment in education in the Russian Federation. Human capital, or the stock of skills that is possessed by </w:t>
      </w:r>
      <w:ins w:id="14" w:author="Harry Anthony Patrinos" w:date="2020-05-15T18:12:00Z">
        <w:r w:rsidR="006B53CC">
          <w:t xml:space="preserve">the </w:t>
        </w:r>
      </w:ins>
      <w:r>
        <w:t xml:space="preserve">labor force, is pivotal in enabling countries and individuals to flourish in a multifaceted, increasingly comprehensive, interrelated, and rapidly changing society (Schultz 1972; Mincer 1974; Heckman, Lochner, and Todd 2003; Becker 2009; Broecke 2015). The returns to investment in education have been a popular empirical analysis in research to study the relationship between schooling and earnings. Private returns can also explain the private demand for education. The literature suggests that each additional year of schooling produces a private (that is, individual) rate of return to schooling of about 8 to </w:t>
      </w:r>
      <w:del w:id="15" w:author="Harry Anthony Patrinos" w:date="2020-05-15T18:12:00Z">
        <w:r w:rsidDel="006B53CC">
          <w:delText xml:space="preserve">10 </w:delText>
        </w:r>
      </w:del>
      <w:ins w:id="16" w:author="Harry Anthony Patrinos" w:date="2020-05-15T18:12:00Z">
        <w:r w:rsidR="006B53CC">
          <w:t xml:space="preserve">9 </w:t>
        </w:r>
      </w:ins>
      <w:r>
        <w:t>percent a year (Psacharopoulos and Patrinos 2018; Montenegro and Patrinos 2014). Globally, the returns to tertiary education are highest, followed by primary and then secondary schooling; this represents a significant reversal from many studies’ prior results. Policy makers can learn much from Mincerian results; for instance, further expansion of university education appears to be very worthwhile for the individual, meaning that governments need to find ways to make financing more readily available, and that high rates of return are found through investment in girls’ education.</w:t>
      </w:r>
    </w:p>
    <w:p w14:paraId="20ACC4E1" w14:textId="77777777" w:rsidR="001C40AE" w:rsidRDefault="001C40AE" w:rsidP="001C40AE">
      <w:pPr>
        <w:spacing w:after="0"/>
        <w:ind w:left="15" w:right="20" w:firstLine="303"/>
      </w:pPr>
    </w:p>
    <w:p w14:paraId="1F09A510" w14:textId="77777777" w:rsidR="00FB5E7F" w:rsidRDefault="002A03C6">
      <w:pPr>
        <w:pStyle w:val="Heading1"/>
        <w:ind w:left="330" w:hanging="315"/>
      </w:pPr>
      <w:r>
        <w:rPr>
          <w:b w:val="0"/>
        </w:rPr>
        <w:t>|</w:t>
      </w:r>
      <w:r>
        <w:rPr>
          <w:b w:val="0"/>
        </w:rPr>
        <w:tab/>
      </w:r>
      <w:r>
        <w:t>LITERATURE</w:t>
      </w:r>
      <w:ins w:id="17" w:author="Harry Anthony Patrinos" w:date="2020-05-15T18:13:00Z">
        <w:r w:rsidR="006B53CC">
          <w:t xml:space="preserve"> REVIEW</w:t>
        </w:r>
      </w:ins>
    </w:p>
    <w:p w14:paraId="500E0890" w14:textId="77777777" w:rsidR="00FB5E7F" w:rsidRDefault="002A03C6">
      <w:pPr>
        <w:spacing w:after="52"/>
        <w:ind w:left="19" w:right="20"/>
      </w:pPr>
      <w:r>
        <w:t xml:space="preserve">In a worldwide perspective, the latest findings on returns to education can be condensed to the following (Psacharopoulos and Patrinos 2018): (1) overall, an amplified share of workers with tertiary education at the labor market has not reduced the magnitude of returns on the investment due to “skill-biasedness” of the technological progress boosting the demand for higher skills; (2) low- and middle-income regions are characterized by the largest returns </w:t>
      </w:r>
      <w:ins w:id="18" w:author="Harry Anthony Patrinos" w:date="2020-05-15T18:13:00Z">
        <w:r w:rsidR="006B53CC">
          <w:t>(</w:t>
        </w:r>
      </w:ins>
      <w:r>
        <w:t xml:space="preserve">except for </w:t>
      </w:r>
      <w:del w:id="19" w:author="Harry Anthony Patrinos" w:date="2020-05-15T18:13:00Z">
        <w:r w:rsidDel="006B53CC">
          <w:delText xml:space="preserve">outlying </w:delText>
        </w:r>
      </w:del>
      <w:ins w:id="20" w:author="Harry Anthony Patrinos" w:date="2020-05-15T18:13:00Z">
        <w:r w:rsidR="006B53CC">
          <w:t xml:space="preserve">the </w:t>
        </w:r>
      </w:ins>
      <w:r>
        <w:t>Middle East and North Africa</w:t>
      </w:r>
      <w:ins w:id="21" w:author="Harry Anthony Patrinos" w:date="2020-05-15T18:13:00Z">
        <w:r w:rsidR="006B53CC">
          <w:t>, with</w:t>
        </w:r>
      </w:ins>
      <w:r>
        <w:t xml:space="preserve"> </w:t>
      </w:r>
      <w:del w:id="22" w:author="Harry Anthony Patrinos" w:date="2020-05-15T18:13:00Z">
        <w:r w:rsidDel="006B53CC">
          <w:delText xml:space="preserve">having </w:delText>
        </w:r>
      </w:del>
      <w:r>
        <w:t>the lowest returns</w:t>
      </w:r>
      <w:ins w:id="23" w:author="Harry Anthony Patrinos" w:date="2020-05-15T18:14:00Z">
        <w:r w:rsidR="006B53CC">
          <w:t>)</w:t>
        </w:r>
      </w:ins>
      <w:r>
        <w:t xml:space="preserve">; (3) the private returns to education for women outstrip </w:t>
      </w:r>
      <w:del w:id="24" w:author="Harry Anthony Patrinos" w:date="2020-05-15T18:14:00Z">
        <w:r w:rsidDel="006B53CC">
          <w:delText xml:space="preserve">that of </w:delText>
        </w:r>
      </w:del>
      <w:ins w:id="25" w:author="Harry Anthony Patrinos" w:date="2020-05-15T18:14:00Z">
        <w:r w:rsidR="006B53CC">
          <w:t xml:space="preserve">those </w:t>
        </w:r>
      </w:ins>
      <w:r>
        <w:t xml:space="preserve">for men by roughly two percentage points; (4) private sector employees receive greater returns than those working in </w:t>
      </w:r>
      <w:del w:id="26" w:author="Harry Anthony Patrinos" w:date="2020-05-15T18:14:00Z">
        <w:r w:rsidDel="006B53CC">
          <w:delText xml:space="preserve">a </w:delText>
        </w:r>
      </w:del>
      <w:ins w:id="27" w:author="Harry Anthony Patrinos" w:date="2020-05-15T18:14:00Z">
        <w:r w:rsidR="006B53CC">
          <w:t xml:space="preserve">the </w:t>
        </w:r>
      </w:ins>
      <w:r>
        <w:t xml:space="preserve">public sector; (5) social returns to education are negatively associated with a country’s level of economic development and education level; </w:t>
      </w:r>
      <w:ins w:id="28" w:author="Harry Anthony Patrinos" w:date="2020-05-15T18:14:00Z">
        <w:r w:rsidR="006B53CC">
          <w:t xml:space="preserve">and </w:t>
        </w:r>
      </w:ins>
      <w:r>
        <w:t>(6) on average, there is a growing trend in returns to higher education.</w:t>
      </w:r>
    </w:p>
    <w:p w14:paraId="456B6D87" w14:textId="77777777" w:rsidR="00FB5E7F" w:rsidRDefault="002A03C6">
      <w:pPr>
        <w:spacing w:after="52"/>
        <w:ind w:left="15" w:right="20" w:firstLine="299"/>
      </w:pPr>
      <w:r>
        <w:t>A separate, albeit scarce in terms of quantity, quality, and reliability, corpus of research focused on the Russian/ USSR case. In the USSR</w:t>
      </w:r>
      <w:ins w:id="29" w:author="Harry Anthony Patrinos" w:date="2020-05-15T18:14:00Z">
        <w:r w:rsidR="006B53CC">
          <w:t>,</w:t>
        </w:r>
      </w:ins>
      <w:r>
        <w:t xml:space="preserve"> during the period before education reforms the rates of return to schooling were strikingly low: 2-3% for secondary and 5% for higher education levels (Graeser 1988). </w:t>
      </w:r>
      <w:del w:id="30" w:author="Harry Anthony Patrinos" w:date="2020-05-15T18:15:00Z">
        <w:r w:rsidDel="006B53CC">
          <w:delText xml:space="preserve">Poor </w:delText>
        </w:r>
      </w:del>
      <w:ins w:id="31" w:author="Harry Anthony Patrinos" w:date="2020-05-15T18:15:00Z">
        <w:r w:rsidR="006B53CC">
          <w:t xml:space="preserve">Low </w:t>
        </w:r>
      </w:ins>
      <w:r>
        <w:t xml:space="preserve">returns </w:t>
      </w:r>
      <w:del w:id="32" w:author="Harry Anthony Patrinos" w:date="2020-05-15T18:15:00Z">
        <w:r w:rsidDel="006B53CC">
          <w:delText xml:space="preserve">of </w:delText>
        </w:r>
      </w:del>
      <w:ins w:id="33" w:author="Harry Anthony Patrinos" w:date="2020-05-15T18:15:00Z">
        <w:r w:rsidR="006B53CC">
          <w:t xml:space="preserve">to </w:t>
        </w:r>
      </w:ins>
      <w:r>
        <w:t xml:space="preserve">human capital </w:t>
      </w:r>
      <w:del w:id="34" w:author="Harry Anthony Patrinos" w:date="2020-05-15T18:15:00Z">
        <w:r w:rsidDel="006B53CC">
          <w:delText xml:space="preserve">went </w:delText>
        </w:r>
      </w:del>
      <w:ins w:id="35" w:author="Harry Anthony Patrinos" w:date="2020-05-15T18:15:00Z">
        <w:r w:rsidR="006B53CC">
          <w:t xml:space="preserve">were </w:t>
        </w:r>
      </w:ins>
      <w:r>
        <w:t>in line with a planning economy offering free education, centralized allocation of labor</w:t>
      </w:r>
      <w:del w:id="36" w:author="Harry Anthony Patrinos" w:date="2020-05-15T18:15:00Z">
        <w:r w:rsidDel="006B53CC">
          <w:delText xml:space="preserve"> force</w:delText>
        </w:r>
      </w:del>
      <w:r>
        <w:t xml:space="preserve">, and </w:t>
      </w:r>
      <w:ins w:id="37" w:author="Harry Anthony Patrinos" w:date="2020-05-15T18:15:00Z">
        <w:r w:rsidR="006B53CC">
          <w:t xml:space="preserve">the </w:t>
        </w:r>
      </w:ins>
      <w:r>
        <w:t xml:space="preserve">ideology of proletariat superiority; </w:t>
      </w:r>
      <w:ins w:id="38" w:author="Harry Anthony Patrinos" w:date="2020-05-15T18:15:00Z">
        <w:r w:rsidR="006B53CC">
          <w:t xml:space="preserve">a </w:t>
        </w:r>
      </w:ins>
      <w:r>
        <w:t xml:space="preserve">similar picture was observed in other </w:t>
      </w:r>
      <w:del w:id="39" w:author="Harry Anthony Patrinos" w:date="2020-05-15T18:15:00Z">
        <w:r w:rsidDel="006B53CC">
          <w:delText xml:space="preserve">ex-communist </w:delText>
        </w:r>
      </w:del>
      <w:ins w:id="40" w:author="Harry Anthony Patrinos" w:date="2020-05-15T18:15:00Z">
        <w:r w:rsidR="006B53CC">
          <w:t xml:space="preserve">(at the time) socialist </w:t>
        </w:r>
      </w:ins>
      <w:r>
        <w:t>countries (</w:t>
      </w:r>
      <w:ins w:id="41" w:author="Harry Anthony Patrinos" w:date="2020-05-15T18:15:00Z">
        <w:r w:rsidR="006B53CC">
          <w:t xml:space="preserve">see, for example, </w:t>
        </w:r>
      </w:ins>
      <w:r>
        <w:t>Munich, S</w:t>
      </w:r>
      <w:proofErr w:type="spellStart"/>
      <w:r>
        <w:t>vejnar</w:t>
      </w:r>
      <w:proofErr w:type="spellEnd"/>
      <w:r>
        <w:t>, and Terrell 2005).</w:t>
      </w:r>
    </w:p>
    <w:p w14:paraId="4555BF7D" w14:textId="77777777" w:rsidR="00FB5E7F" w:rsidRDefault="002A03C6">
      <w:pPr>
        <w:spacing w:after="49" w:line="259" w:lineRule="auto"/>
        <w:ind w:left="10" w:right="50" w:hanging="10"/>
        <w:jc w:val="right"/>
      </w:pPr>
      <w:r>
        <w:t>However, an earlier attempt to establish the contribution of education to productivity took place during Soviet</w:t>
      </w:r>
    </w:p>
    <w:p w14:paraId="05A00A63" w14:textId="77777777" w:rsidR="00FB5E7F" w:rsidRDefault="002A03C6">
      <w:pPr>
        <w:spacing w:after="52"/>
        <w:ind w:left="19" w:right="20"/>
      </w:pPr>
      <w:r>
        <w:t>times. Strumilin showed that those who were more educated contributed more. He even calculated earnings benefits, and though his calculations did not discount earnings, the estimates of the returns were high, at about 17 percent in 1919 (Strumilin 1924).</w:t>
      </w:r>
    </w:p>
    <w:p w14:paraId="67BB219F" w14:textId="77777777" w:rsidR="00FB5E7F" w:rsidRDefault="002A03C6">
      <w:pPr>
        <w:spacing w:after="49" w:line="259" w:lineRule="auto"/>
        <w:ind w:left="10" w:right="50" w:hanging="10"/>
        <w:jc w:val="right"/>
      </w:pPr>
      <w:r>
        <w:t>A group of scholars reported that during the transition period from a planned to market economy in Russia</w:t>
      </w:r>
      <w:ins w:id="42" w:author="Harry Anthony Patrinos" w:date="2020-05-15T18:16:00Z">
        <w:r w:rsidR="006B53CC">
          <w:t>,</w:t>
        </w:r>
      </w:ins>
      <w:r>
        <w:t xml:space="preserve"> rates</w:t>
      </w:r>
    </w:p>
    <w:p w14:paraId="1105D0AB" w14:textId="77777777" w:rsidR="00FB5E7F" w:rsidDel="006B53CC" w:rsidRDefault="002A03C6">
      <w:pPr>
        <w:ind w:left="19" w:right="20"/>
        <w:rPr>
          <w:del w:id="43" w:author="Harry Anthony Patrinos" w:date="2020-05-15T18:17:00Z"/>
        </w:rPr>
      </w:pPr>
      <w:r>
        <w:t>of returns to schooling rose sharply (Brainerd 1998; Clark 2003; Vernon 2002). The upsurge in wage premiums to education (especially university education) was asserted to be a pivotal factor that exacerbated wage dispersion: salaries of highly skilled and trained workers had gone up in absolute terms and compared to less-educated workers (Fleisher, Sabirianova, and Wang 2005). However, returns to schooling declined for those people who took advantage of higher education expansion in a post-communist Russia (1990-2005) in comparison to youths who obtained university degree</w:t>
      </w:r>
      <w:ins w:id="44" w:author="Harry Anthony Patrinos" w:date="2020-05-15T18:16:00Z">
        <w:r w:rsidR="006B53CC">
          <w:t>s</w:t>
        </w:r>
      </w:ins>
      <w:r>
        <w:t xml:space="preserve"> in </w:t>
      </w:r>
      <w:ins w:id="45" w:author="Harry Anthony Patrinos" w:date="2020-05-15T18:16:00Z">
        <w:r w:rsidR="006B53CC">
          <w:t xml:space="preserve">the </w:t>
        </w:r>
      </w:ins>
      <w:r>
        <w:t>preceding periods (</w:t>
      </w:r>
      <w:proofErr w:type="spellStart"/>
      <w:r>
        <w:t>Kyui</w:t>
      </w:r>
      <w:proofErr w:type="spellEnd"/>
      <w:r>
        <w:t xml:space="preserve"> 2016). One researcher exploited data about the average education level at the end of a Soviet period as an instrument and inferred that the growth in the proportion of city dwellers with university degree was associated with a rise in the wages of city residents (Muravyev 2008). Despite enhancements in premiums to tertiary (professional and higher) education in the Russian Federation at the beginning of the 2000s, the labor market</w:t>
      </w:r>
      <w:ins w:id="46" w:author="Harry Anthony Patrinos" w:date="2020-05-15T18:17:00Z">
        <w:r w:rsidR="006B53CC">
          <w:t xml:space="preserve"> </w:t>
        </w:r>
      </w:ins>
    </w:p>
    <w:p w14:paraId="2722E5EC" w14:textId="77777777" w:rsidR="00FB5E7F" w:rsidRDefault="002A03C6" w:rsidP="00AA614F">
      <w:pPr>
        <w:ind w:left="19" w:right="20"/>
      </w:pPr>
      <w:r>
        <w:t xml:space="preserve">was shown to be different from that of developed countries. Comparing Russia with France, the existence of a vertical education-occupation mismatch in Russia was demonstrated (Kyui 2010). A recent paper claims that horizontal education-job mismatch negatively impacts upon </w:t>
      </w:r>
      <w:ins w:id="47" w:author="Harry Anthony Patrinos" w:date="2020-05-15T18:17:00Z">
        <w:r w:rsidR="006B53CC">
          <w:t xml:space="preserve">the </w:t>
        </w:r>
      </w:ins>
      <w:r>
        <w:t>earnings of university graduates in all fields except for the low</w:t>
      </w:r>
      <w:ins w:id="48" w:author="Harry Anthony Patrinos" w:date="2020-05-15T18:17:00Z">
        <w:r w:rsidR="006B53CC">
          <w:t>est</w:t>
        </w:r>
      </w:ins>
      <w:r>
        <w:t>-paid ones (</w:t>
      </w:r>
      <w:proofErr w:type="spellStart"/>
      <w:r>
        <w:t>Rudakov</w:t>
      </w:r>
      <w:proofErr w:type="spellEnd"/>
      <w:r>
        <w:t xml:space="preserve"> et al. 2019). Studies also suggest that education-job mismatch during studentship for individuals obtaining vocational education is "penalizing": combining studies with a job unrelated to a person’s specialty entails a mismatch after his/her graduation (Dudyrev, Romanova, and Travkin 2018).</w:t>
      </w:r>
    </w:p>
    <w:p w14:paraId="00DB5240" w14:textId="77777777" w:rsidR="00FB5E7F" w:rsidRDefault="002A03C6" w:rsidP="00143DBB">
      <w:pPr>
        <w:spacing w:before="240" w:after="735"/>
        <w:ind w:left="15" w:right="20" w:firstLine="329"/>
      </w:pPr>
      <w:r>
        <w:t xml:space="preserve">Another research line ascertained that during the transition returns to education in Russia were not </w:t>
      </w:r>
      <w:del w:id="49" w:author="Harry Anthony Patrinos" w:date="2020-05-15T18:18:00Z">
        <w:r w:rsidDel="006B53CC">
          <w:delText xml:space="preserve">improving </w:delText>
        </w:r>
      </w:del>
      <w:ins w:id="50" w:author="Harry Anthony Patrinos" w:date="2020-05-15T18:18:00Z">
        <w:r w:rsidR="006B53CC">
          <w:t xml:space="preserve">rising </w:t>
        </w:r>
      </w:ins>
      <w:r>
        <w:t xml:space="preserve">and remained among the </w:t>
      </w:r>
      <w:del w:id="51" w:author="Harry Anthony Patrinos" w:date="2020-05-15T18:18:00Z">
        <w:r w:rsidDel="006B53CC">
          <w:delText xml:space="preserve">most deficient </w:delText>
        </w:r>
      </w:del>
      <w:ins w:id="52" w:author="Harry Anthony Patrinos" w:date="2020-05-15T18:18:00Z">
        <w:r w:rsidR="006B53CC">
          <w:t xml:space="preserve">lowest </w:t>
        </w:r>
      </w:ins>
      <w:r>
        <w:t>in the world (</w:t>
      </w:r>
      <w:proofErr w:type="spellStart"/>
      <w:r>
        <w:t>Cheidvasser</w:t>
      </w:r>
      <w:proofErr w:type="spellEnd"/>
      <w:r>
        <w:t xml:space="preserve"> and Benítez-Silva 2007). The contradiction with previous inferences and reasoning was explained by the omitted variable bias: past researchers did not account for regional covariates and rural </w:t>
      </w:r>
      <w:del w:id="53" w:author="Harry Anthony Patrinos" w:date="2020-05-15T18:18:00Z">
        <w:r w:rsidDel="006B53CC">
          <w:delText>area</w:delText>
        </w:r>
      </w:del>
      <w:ins w:id="54" w:author="Harry Anthony Patrinos" w:date="2020-05-15T18:18:00Z">
        <w:r w:rsidR="006B53CC">
          <w:t>residence</w:t>
        </w:r>
      </w:ins>
      <w:r>
        <w:t xml:space="preserve">, thus </w:t>
      </w:r>
      <w:del w:id="55" w:author="Harry Anthony Patrinos" w:date="2020-05-15T18:18:00Z">
        <w:r w:rsidDel="00AA614F">
          <w:delText xml:space="preserve">ended up with overestimated </w:delText>
        </w:r>
      </w:del>
      <w:ins w:id="56" w:author="Harry Anthony Patrinos" w:date="2020-05-15T18:18:00Z">
        <w:r w:rsidR="00AA614F">
          <w:t xml:space="preserve">over-stating the </w:t>
        </w:r>
      </w:ins>
      <w:r>
        <w:t>return</w:t>
      </w:r>
      <w:del w:id="57" w:author="Harry Anthony Patrinos" w:date="2020-05-15T18:18:00Z">
        <w:r w:rsidDel="00AA614F">
          <w:delText xml:space="preserve"> rate</w:delText>
        </w:r>
      </w:del>
      <w:r>
        <w:t xml:space="preserve">s. It was highlighted that the excess of well-educated workers seemed to be the main underpinning factor of wage differentials in Russia after </w:t>
      </w:r>
      <w:ins w:id="58" w:author="Harry Anthony Patrinos" w:date="2020-05-15T18:19:00Z">
        <w:r w:rsidR="00AA614F">
          <w:t xml:space="preserve">the dissolution of the </w:t>
        </w:r>
      </w:ins>
      <w:r>
        <w:t>Soviet Union</w:t>
      </w:r>
      <w:del w:id="59" w:author="Harry Anthony Patrinos" w:date="2020-05-15T18:19:00Z">
        <w:r w:rsidDel="00AA614F">
          <w:delText xml:space="preserve"> dissolution</w:delText>
        </w:r>
      </w:del>
      <w:r>
        <w:t xml:space="preserve">. Subsequently, Calvo et al. </w:t>
      </w:r>
      <w:ins w:id="60" w:author="Harry Anthony Patrinos" w:date="2020-05-15T18:19:00Z">
        <w:r w:rsidR="00AA614F">
          <w:t xml:space="preserve">(2015) </w:t>
        </w:r>
      </w:ins>
      <w:r>
        <w:t>provide</w:t>
      </w:r>
      <w:del w:id="61" w:author="Harry Anthony Patrinos" w:date="2020-05-15T18:19:00Z">
        <w:r w:rsidDel="00AA614F">
          <w:delText>d</w:delText>
        </w:r>
      </w:del>
      <w:r>
        <w:t xml:space="preserve"> evidence on a reduction in skill premiums in Russia during the 2002 - 2012 period that was claimed to be one of the most relevant underlying forces explaining a deceleration in trends of widening wage inequality (Calvo, LÃ³pez-Calva, and Posadas 2015). Belskaya et al. </w:t>
      </w:r>
      <w:ins w:id="62" w:author="Harry Anthony Patrinos" w:date="2020-05-15T18:19:00Z">
        <w:r w:rsidR="00AA614F">
          <w:t xml:space="preserve">(2014) </w:t>
        </w:r>
      </w:ins>
      <w:r>
        <w:t>evaluated a large-scale college expansion in Russia after the breakdown of the Soviet Union (Belskaya, Sabirianova Peter, and Posso 2014). Among the key conclusions is that as the number of university campuses grew, individuals with low returns to schooling grew as well. But for a marginal person, who switched into a treatment group as a result of new campuses opening, the total gains from attending a college are considerable and positive. Furthermore, the scholars found that students with higher returns are attracted more intensively by new campuses opened in constrained municipalities (small non-capital cities or those lacking higher education institutions before college expansion) in comparison to the unconstrained ones. Like the global patterns, studies in Russia have shown that in the post-</w:t>
      </w:r>
      <w:del w:id="63" w:author="Harry Anthony Patrinos" w:date="2020-05-15T18:20:00Z">
        <w:r w:rsidDel="00AA614F">
          <w:delText xml:space="preserve">soviet </w:delText>
        </w:r>
      </w:del>
      <w:ins w:id="64" w:author="Harry Anthony Patrinos" w:date="2020-05-15T18:20:00Z">
        <w:r w:rsidR="00AA614F">
          <w:t>S</w:t>
        </w:r>
        <w:r w:rsidR="00AA614F">
          <w:t xml:space="preserve">oviet </w:t>
        </w:r>
      </w:ins>
      <w:r>
        <w:t>decade</w:t>
      </w:r>
      <w:ins w:id="65" w:author="Harry Anthony Patrinos" w:date="2020-05-15T18:20:00Z">
        <w:r w:rsidR="00AA614F">
          <w:t>,</w:t>
        </w:r>
      </w:ins>
      <w:r>
        <w:t xml:space="preserve"> workers</w:t>
      </w:r>
      <w:del w:id="66" w:author="Harry Anthony Patrinos" w:date="2020-05-15T18:20:00Z">
        <w:r w:rsidDel="00AA614F">
          <w:delText>,</w:delText>
        </w:r>
      </w:del>
      <w:r>
        <w:t xml:space="preserve"> hired in firms controlled/</w:t>
      </w:r>
      <w:del w:id="67" w:author="Harry Anthony Patrinos" w:date="2020-05-15T18:20:00Z">
        <w:r w:rsidDel="00AA614F">
          <w:delText xml:space="preserve"> </w:delText>
        </w:r>
      </w:del>
      <w:r>
        <w:t xml:space="preserve">owned by private organizations/individuals, retained a marked premium to education in contrast to workers employed in state companies. This is rooted in a greater flexibility of private firms, enabling </w:t>
      </w:r>
      <w:ins w:id="68" w:author="Harry Anthony Patrinos" w:date="2020-05-15T18:21:00Z">
        <w:r w:rsidR="00AA614F">
          <w:t xml:space="preserve">them </w:t>
        </w:r>
      </w:ins>
      <w:r>
        <w:t xml:space="preserve">to </w:t>
      </w:r>
      <w:del w:id="69" w:author="Harry Anthony Patrinos" w:date="2020-05-15T18:21:00Z">
        <w:r w:rsidDel="00AA614F">
          <w:delText xml:space="preserve">surmount </w:delText>
        </w:r>
      </w:del>
      <w:ins w:id="70" w:author="Harry Anthony Patrinos" w:date="2020-05-15T18:21:00Z">
        <w:r w:rsidR="00AA614F">
          <w:t xml:space="preserve">overcome </w:t>
        </w:r>
      </w:ins>
      <w:r>
        <w:t xml:space="preserve">restrictions caused by the rigidity of state wages, hence leading to </w:t>
      </w:r>
      <w:del w:id="71" w:author="Harry Anthony Patrinos" w:date="2020-05-15T18:21:00Z">
        <w:r w:rsidDel="00AA614F">
          <w:delText xml:space="preserve">larger </w:delText>
        </w:r>
      </w:del>
      <w:ins w:id="72" w:author="Harry Anthony Patrinos" w:date="2020-05-15T18:21:00Z">
        <w:r w:rsidR="00AA614F">
          <w:t xml:space="preserve">higher </w:t>
        </w:r>
      </w:ins>
      <w:r>
        <w:t xml:space="preserve">returns to schooling (Clark 2003). Borisov </w:t>
      </w:r>
      <w:ins w:id="73" w:author="Harry Anthony Patrinos" w:date="2020-05-15T18:21:00Z">
        <w:r w:rsidR="00AA614F">
          <w:t>(</w:t>
        </w:r>
      </w:ins>
      <w:r>
        <w:t>2007</w:t>
      </w:r>
      <w:ins w:id="74" w:author="Harry Anthony Patrinos" w:date="2020-05-15T18:21:00Z">
        <w:r w:rsidR="00AA614F">
          <w:t>)</w:t>
        </w:r>
      </w:ins>
      <w:r>
        <w:t xml:space="preserve"> was among the first who employed cohort analysis, using Mincerian wage equation </w:t>
      </w:r>
      <w:del w:id="75" w:author="Harry Anthony Patrinos" w:date="2020-05-15T18:21:00Z">
        <w:r w:rsidDel="00AA614F">
          <w:delText xml:space="preserve">for the </w:delText>
        </w:r>
      </w:del>
      <w:ins w:id="76" w:author="Harry Anthony Patrinos" w:date="2020-05-15T18:21:00Z">
        <w:r w:rsidR="00AA614F">
          <w:t xml:space="preserve">with </w:t>
        </w:r>
      </w:ins>
      <w:r>
        <w:t xml:space="preserve">Russian data, and found evidence favoring the existence of a powerful vintage effect (especially for men) </w:t>
      </w:r>
      <w:del w:id="77" w:author="Harry Anthony Patrinos" w:date="2020-05-15T18:21:00Z">
        <w:r w:rsidDel="00AA614F">
          <w:delText xml:space="preserve">at </w:delText>
        </w:r>
      </w:del>
      <w:ins w:id="78" w:author="Harry Anthony Patrinos" w:date="2020-05-15T18:21:00Z">
        <w:r w:rsidR="00AA614F">
          <w:t xml:space="preserve">in </w:t>
        </w:r>
      </w:ins>
      <w:r>
        <w:t xml:space="preserve">the </w:t>
      </w:r>
      <w:ins w:id="79" w:author="Harry Anthony Patrinos" w:date="2020-05-15T18:21:00Z">
        <w:r w:rsidR="00AA614F">
          <w:t xml:space="preserve">Russian </w:t>
        </w:r>
      </w:ins>
      <w:r>
        <w:t xml:space="preserve">labor market </w:t>
      </w:r>
      <w:del w:id="80" w:author="Harry Anthony Patrinos" w:date="2020-05-15T18:22:00Z">
        <w:r w:rsidDel="00AA614F">
          <w:delText xml:space="preserve">in Russia in </w:delText>
        </w:r>
      </w:del>
      <w:ins w:id="81" w:author="Harry Anthony Patrinos" w:date="2020-05-15T18:22:00Z">
        <w:r w:rsidR="00AA614F">
          <w:t xml:space="preserve">during </w:t>
        </w:r>
      </w:ins>
      <w:r>
        <w:t>the transition period: consecutive cohorts were paid more than the previous ones, keeping educational achievements constant; this phenomenon was entrenched in the specificity of a Soviet system, encouraging the pursuit of communist interests through extensive propaganda. A source of heterogeneity in rates of returns to education in Russia hails from gender differences</w:t>
      </w:r>
      <w:ins w:id="82" w:author="Harry Anthony Patrinos" w:date="2020-05-15T18:22:00Z">
        <w:r w:rsidR="00AA614F">
          <w:t>, just</w:t>
        </w:r>
      </w:ins>
      <w:r>
        <w:t xml:space="preserve"> like the patterns </w:t>
      </w:r>
      <w:del w:id="83" w:author="Harry Anthony Patrinos" w:date="2020-05-15T18:22:00Z">
        <w:r w:rsidDel="00AA614F">
          <w:delText xml:space="preserve">ensured </w:delText>
        </w:r>
      </w:del>
      <w:ins w:id="84" w:author="Harry Anthony Patrinos" w:date="2020-05-15T18:22:00Z">
        <w:r w:rsidR="00AA614F">
          <w:t xml:space="preserve">observed </w:t>
        </w:r>
      </w:ins>
      <w:r>
        <w:t xml:space="preserve">globally: women received </w:t>
      </w:r>
      <w:del w:id="85" w:author="Harry Anthony Patrinos" w:date="2020-05-15T18:22:00Z">
        <w:r w:rsidDel="00AA614F">
          <w:delText xml:space="preserve">greater </w:delText>
        </w:r>
      </w:del>
      <w:ins w:id="86" w:author="Harry Anthony Patrinos" w:date="2020-05-15T18:22:00Z">
        <w:r w:rsidR="00AA614F">
          <w:t xml:space="preserve">higher </w:t>
        </w:r>
      </w:ins>
      <w:r>
        <w:t>returns to higher education than men (e.g., Cheidvasser and Benítez-Silva 2007; Luk’yanova 2010). By the end of the first decade of the 21st century</w:t>
      </w:r>
      <w:ins w:id="87" w:author="Harry Anthony Patrinos" w:date="2020-05-15T18:22:00Z">
        <w:r w:rsidR="00AA614F">
          <w:t>,</w:t>
        </w:r>
      </w:ins>
      <w:r>
        <w:t xml:space="preserve"> some scholars detected positive changes concerning tertiary education in Russia (and other BRIC countries): payoff rates to university completion have generally magnified relative to the rates in lower levels of education and were higher than returns to secondary schooling (Carnoy et al. 2012). This runs counter to the logic of capital theory, implying a decline in rank order of returns with education level, which should hold with a country’s economic advancement. Private rate of returns</w:t>
      </w:r>
      <w:ins w:id="88" w:author="Harry Anthony Patrinos" w:date="2020-05-15T18:23:00Z">
        <w:r w:rsidR="00AA614F">
          <w:t>,</w:t>
        </w:r>
      </w:ins>
      <w:r>
        <w:t xml:space="preserve"> even accounting for tuition cost</w:t>
      </w:r>
      <w:ins w:id="89" w:author="Harry Anthony Patrinos" w:date="2020-05-15T18:23:00Z">
        <w:r w:rsidR="00AA614F">
          <w:t>,</w:t>
        </w:r>
      </w:ins>
      <w:r>
        <w:t xml:space="preserve"> in Russia </w:t>
      </w:r>
      <w:del w:id="90" w:author="Harry Anthony Patrinos" w:date="2020-05-15T18:23:00Z">
        <w:r w:rsidDel="00AA614F">
          <w:delText xml:space="preserve">is </w:delText>
        </w:r>
      </w:del>
      <w:ins w:id="91" w:author="Harry Anthony Patrinos" w:date="2020-05-15T18:23:00Z">
        <w:r w:rsidR="00AA614F">
          <w:t xml:space="preserve">are </w:t>
        </w:r>
      </w:ins>
      <w:r>
        <w:t xml:space="preserve">especially high in business/economics as a </w:t>
      </w:r>
      <w:ins w:id="92" w:author="Harry Anthony Patrinos" w:date="2020-05-15T18:23:00Z">
        <w:r w:rsidR="00AA614F">
          <w:t xml:space="preserve">field of </w:t>
        </w:r>
      </w:ins>
      <w:r>
        <w:t xml:space="preserve">study </w:t>
      </w:r>
      <w:del w:id="93" w:author="Harry Anthony Patrinos" w:date="2020-05-15T18:23:00Z">
        <w:r w:rsidDel="00AA614F">
          <w:delText xml:space="preserve">field </w:delText>
        </w:r>
      </w:del>
      <w:r>
        <w:t xml:space="preserve">(Carnoy et al. 2012). Additionally, rates of returns to vocational education were </w:t>
      </w:r>
      <w:del w:id="94" w:author="Harry Anthony Patrinos" w:date="2020-05-15T18:23:00Z">
        <w:r w:rsidDel="00AA614F">
          <w:delText xml:space="preserve">declared </w:delText>
        </w:r>
      </w:del>
      <w:ins w:id="95" w:author="Harry Anthony Patrinos" w:date="2020-05-15T18:23:00Z">
        <w:r w:rsidR="00AA614F">
          <w:t xml:space="preserve">found </w:t>
        </w:r>
      </w:ins>
      <w:r>
        <w:t xml:space="preserve">to be lower than payoffs to tertiary education (Borisov 2007). In a recent paper, Gimpelson </w:t>
      </w:r>
      <w:ins w:id="96" w:author="Harry Anthony Patrinos" w:date="2020-05-15T18:23:00Z">
        <w:r w:rsidR="00AA614F">
          <w:t>(</w:t>
        </w:r>
      </w:ins>
      <w:r>
        <w:t>2019</w:t>
      </w:r>
      <w:ins w:id="97" w:author="Harry Anthony Patrinos" w:date="2020-05-15T18:23:00Z">
        <w:r w:rsidR="00AA614F">
          <w:t>)</w:t>
        </w:r>
      </w:ins>
      <w:r>
        <w:t xml:space="preserve"> </w:t>
      </w:r>
      <w:del w:id="98" w:author="Harry Anthony Patrinos" w:date="2020-05-15T18:23:00Z">
        <w:r w:rsidDel="00AA614F">
          <w:delText xml:space="preserve">argued </w:delText>
        </w:r>
      </w:del>
      <w:ins w:id="99" w:author="Harry Anthony Patrinos" w:date="2020-05-15T18:23:00Z">
        <w:r w:rsidR="00AA614F">
          <w:t>argue</w:t>
        </w:r>
        <w:r w:rsidR="00AA614F">
          <w:t>s</w:t>
        </w:r>
        <w:r w:rsidR="00AA614F">
          <w:t xml:space="preserve"> </w:t>
        </w:r>
      </w:ins>
      <w:r>
        <w:t>that the labor market in Russia might be at risk of over-education, which leads to a reduction in educational premiums.</w:t>
      </w:r>
    </w:p>
    <w:p w14:paraId="78EF079C" w14:textId="77777777" w:rsidR="00FB5E7F" w:rsidRDefault="002A03C6">
      <w:pPr>
        <w:pStyle w:val="Heading1"/>
        <w:spacing w:after="407"/>
        <w:ind w:left="330" w:hanging="315"/>
      </w:pPr>
      <w:r>
        <w:rPr>
          <w:b w:val="0"/>
        </w:rPr>
        <w:t>|</w:t>
      </w:r>
      <w:r>
        <w:rPr>
          <w:b w:val="0"/>
        </w:rPr>
        <w:tab/>
      </w:r>
      <w:r>
        <w:t>DATA</w:t>
      </w:r>
    </w:p>
    <w:p w14:paraId="0503EBE1" w14:textId="77777777" w:rsidR="00FB5E7F" w:rsidDel="00AA614F" w:rsidRDefault="002A03C6">
      <w:pPr>
        <w:ind w:left="19" w:right="20"/>
        <w:rPr>
          <w:del w:id="100" w:author="Harry Anthony Patrinos" w:date="2020-05-15T18:24:00Z"/>
        </w:rPr>
      </w:pPr>
      <w:r>
        <w:t xml:space="preserve">In this paper we use the Russian Longitudinal Monitoring Survey (RLMS) - the only representative Russian survey with a sizable panel component allowing for </w:t>
      </w:r>
      <w:del w:id="101" w:author="Harry Anthony Patrinos" w:date="2020-05-15T18:24:00Z">
        <w:r w:rsidDel="00AA614F">
          <w:delText xml:space="preserve">a </w:delText>
        </w:r>
      </w:del>
      <w:r>
        <w:t>dynamic analysis (</w:t>
      </w:r>
      <w:proofErr w:type="spellStart"/>
      <w:r>
        <w:t>Kozyreva</w:t>
      </w:r>
      <w:proofErr w:type="spellEnd"/>
      <w:r>
        <w:t xml:space="preserve">, </w:t>
      </w:r>
      <w:proofErr w:type="spellStart"/>
      <w:r>
        <w:t>Kosolapov</w:t>
      </w:r>
      <w:proofErr w:type="spellEnd"/>
      <w:r>
        <w:t>, and Popkin 2016). The data are notable for their reliability, diversity, and applicability to a variety of research questions. The RLMS embraces information on people’s income and expenditure structure, their material well-being, educational and occupational behavior, health state and nutrition, migration, etc. RLMS sampling procedures have been thoroughly and extensively described elsewhere (Kozyreva, Kosolapov, and Popkin 2016). The present research uses all 23 waves (1994 - 2018) that are available as of May 14, 2020. Two years (1997 and 1999) are missing in the data because data was not collected in those years due to funding problems. The sub-sample selected for empirical investigation in this paper consists of</w:t>
      </w:r>
      <w:ins w:id="102" w:author="Harry Anthony Patrinos" w:date="2020-05-15T18:24:00Z">
        <w:r w:rsidR="00AA614F">
          <w:t xml:space="preserve"> </w:t>
        </w:r>
      </w:ins>
    </w:p>
    <w:p w14:paraId="027CCDAA" w14:textId="77777777" w:rsidR="00FB5E7F" w:rsidRDefault="002A03C6" w:rsidP="00AA614F">
      <w:pPr>
        <w:ind w:left="19" w:right="20"/>
      </w:pPr>
      <w:r>
        <w:t>working individuals aged 25-64 who are out of school and have positive labor market experience and income.</w:t>
      </w:r>
    </w:p>
    <w:p w14:paraId="08EAABB5" w14:textId="77777777" w:rsidR="00FB5E7F" w:rsidRDefault="002A03C6">
      <w:pPr>
        <w:spacing w:after="49" w:line="259" w:lineRule="auto"/>
        <w:ind w:left="10" w:right="50" w:hanging="10"/>
        <w:jc w:val="right"/>
      </w:pPr>
      <w:r>
        <w:t>Table 3.1 shows descriptive statistics for the key variables under focus and sample sizes by years. The average</w:t>
      </w:r>
    </w:p>
    <w:p w14:paraId="2DC9F408" w14:textId="77777777" w:rsidR="00FB5E7F" w:rsidRDefault="002A03C6">
      <w:pPr>
        <w:spacing w:after="257"/>
        <w:ind w:left="19" w:right="20"/>
      </w:pPr>
      <w:r>
        <w:t xml:space="preserve">years of experience is relatively stable over </w:t>
      </w:r>
      <w:proofErr w:type="gramStart"/>
      <w:r>
        <w:t>time,</w:t>
      </w:r>
      <w:proofErr w:type="gramEnd"/>
      <w:r>
        <w:t xml:space="preserve"> years of education slightly go up with higher education level becoming increasingly popular in Russia just as the proportion with vocational education </w:t>
      </w:r>
      <w:del w:id="103" w:author="Harry Anthony Patrinos" w:date="2020-05-15T18:25:00Z">
        <w:r w:rsidDel="00AA614F">
          <w:delText>declined</w:delText>
        </w:r>
      </w:del>
      <w:ins w:id="104" w:author="Harry Anthony Patrinos" w:date="2020-05-15T18:25:00Z">
        <w:r w:rsidR="00AA614F">
          <w:t>decline</w:t>
        </w:r>
        <w:r w:rsidR="00AA614F">
          <w:t>s</w:t>
        </w:r>
      </w:ins>
      <w:r>
        <w:t>.</w:t>
      </w:r>
    </w:p>
    <w:p w14:paraId="37A3A6FF" w14:textId="77777777" w:rsidR="001C40AE" w:rsidRDefault="001C40AE">
      <w:pPr>
        <w:spacing w:after="257"/>
        <w:ind w:left="19" w:right="20"/>
      </w:pPr>
    </w:p>
    <w:p w14:paraId="1C4A55E6" w14:textId="77777777" w:rsidR="001C40AE" w:rsidRDefault="001C40AE">
      <w:pPr>
        <w:spacing w:after="257"/>
        <w:ind w:left="19" w:right="20"/>
      </w:pPr>
    </w:p>
    <w:p w14:paraId="6ACE1ED6" w14:textId="77777777" w:rsidR="00FB5E7F" w:rsidRDefault="002A03C6">
      <w:pPr>
        <w:tabs>
          <w:tab w:val="center" w:pos="3003"/>
          <w:tab w:val="center" w:pos="4611"/>
        </w:tabs>
        <w:spacing w:after="121" w:line="259" w:lineRule="auto"/>
        <w:ind w:left="0" w:right="0" w:firstLine="0"/>
        <w:jc w:val="left"/>
      </w:pPr>
      <w:r>
        <w:rPr>
          <w:sz w:val="22"/>
        </w:rPr>
        <w:tab/>
      </w:r>
      <w:r>
        <w:rPr>
          <w:b/>
        </w:rPr>
        <w:t>TABLE 3.1</w:t>
      </w:r>
      <w:r>
        <w:rPr>
          <w:b/>
        </w:rPr>
        <w:tab/>
      </w:r>
      <w:r>
        <w:t>Descriptive Statistics, RLMS</w:t>
      </w:r>
    </w:p>
    <w:p w14:paraId="0081E01F" w14:textId="77777777" w:rsidR="00FB5E7F" w:rsidRDefault="002A03C6">
      <w:pPr>
        <w:spacing w:after="95" w:line="259" w:lineRule="auto"/>
        <w:ind w:left="10" w:right="1007" w:hanging="10"/>
        <w:jc w:val="right"/>
      </w:pPr>
      <w:r>
        <w:rPr>
          <w:sz w:val="13"/>
        </w:rPr>
        <w:t>Education</w:t>
      </w:r>
    </w:p>
    <w:p w14:paraId="117FB9CA" w14:textId="77777777" w:rsidR="00FB5E7F" w:rsidRDefault="002A03C6">
      <w:pPr>
        <w:tabs>
          <w:tab w:val="center" w:pos="1812"/>
          <w:tab w:val="center" w:pos="3355"/>
          <w:tab w:val="center" w:pos="4899"/>
          <w:tab w:val="center" w:pos="6077"/>
          <w:tab w:val="center" w:pos="6890"/>
          <w:tab w:val="center" w:pos="7683"/>
        </w:tabs>
        <w:spacing w:after="95" w:line="259" w:lineRule="auto"/>
        <w:ind w:left="0" w:right="0" w:firstLine="0"/>
        <w:jc w:val="left"/>
      </w:pPr>
      <w:r>
        <w:rPr>
          <w:sz w:val="22"/>
        </w:rPr>
        <w:tab/>
      </w:r>
      <w:r>
        <w:rPr>
          <w:sz w:val="13"/>
        </w:rPr>
        <w:t>Wage</w:t>
      </w:r>
      <w:r>
        <w:rPr>
          <w:sz w:val="13"/>
        </w:rPr>
        <w:tab/>
        <w:t>Experience</w:t>
      </w:r>
      <w:r>
        <w:rPr>
          <w:sz w:val="13"/>
        </w:rPr>
        <w:tab/>
        <w:t>Education years</w:t>
      </w:r>
      <w:r>
        <w:rPr>
          <w:sz w:val="13"/>
        </w:rPr>
        <w:tab/>
        <w:t>Secondary</w:t>
      </w:r>
      <w:r>
        <w:rPr>
          <w:sz w:val="13"/>
        </w:rPr>
        <w:tab/>
        <w:t>Vocational</w:t>
      </w:r>
      <w:r>
        <w:rPr>
          <w:sz w:val="13"/>
        </w:rPr>
        <w:tab/>
        <w:t>Higher</w:t>
      </w:r>
    </w:p>
    <w:p w14:paraId="6C073A85" w14:textId="77777777" w:rsidR="00FB5E7F" w:rsidRDefault="002A03C6">
      <w:pPr>
        <w:tabs>
          <w:tab w:val="center" w:pos="291"/>
          <w:tab w:val="center" w:pos="807"/>
          <w:tab w:val="center" w:pos="1426"/>
          <w:tab w:val="center" w:pos="2198"/>
          <w:tab w:val="center" w:pos="2970"/>
          <w:tab w:val="center" w:pos="3741"/>
          <w:tab w:val="center" w:pos="4513"/>
          <w:tab w:val="center" w:pos="5284"/>
          <w:tab w:val="center" w:pos="6077"/>
          <w:tab w:val="center" w:pos="6890"/>
          <w:tab w:val="center" w:pos="7683"/>
        </w:tabs>
        <w:spacing w:after="112" w:line="259" w:lineRule="auto"/>
        <w:ind w:left="0" w:right="0" w:firstLine="0"/>
        <w:jc w:val="left"/>
      </w:pPr>
      <w:r>
        <w:rPr>
          <w:noProof/>
          <w:sz w:val="22"/>
        </w:rPr>
        <mc:AlternateContent>
          <mc:Choice Requires="wpg">
            <w:drawing>
              <wp:anchor distT="0" distB="0" distL="114300" distR="114300" simplePos="0" relativeHeight="251659264" behindDoc="1" locked="0" layoutInCell="1" allowOverlap="1">
                <wp:simplePos x="0" y="0"/>
                <wp:positionH relativeFrom="column">
                  <wp:posOffset>40521</wp:posOffset>
                </wp:positionH>
                <wp:positionV relativeFrom="paragraph">
                  <wp:posOffset>-287216</wp:posOffset>
                </wp:positionV>
                <wp:extent cx="5083038" cy="526905"/>
                <wp:effectExtent l="0" t="0" r="0" b="0"/>
                <wp:wrapNone/>
                <wp:docPr id="22222" name="Group 22222"/>
                <wp:cNvGraphicFramePr/>
                <a:graphic xmlns:a="http://schemas.openxmlformats.org/drawingml/2006/main">
                  <a:graphicData uri="http://schemas.microsoft.com/office/word/2010/wordprocessingGroup">
                    <wpg:wgp>
                      <wpg:cNvGrpSpPr/>
                      <wpg:grpSpPr>
                        <a:xfrm>
                          <a:off x="0" y="0"/>
                          <a:ext cx="5083038" cy="526905"/>
                          <a:chOff x="0" y="0"/>
                          <a:chExt cx="5083038" cy="526905"/>
                        </a:xfrm>
                      </wpg:grpSpPr>
                      <wps:wsp>
                        <wps:cNvPr id="309" name="Shape 309"/>
                        <wps:cNvSpPr/>
                        <wps:spPr>
                          <a:xfrm>
                            <a:off x="0" y="0"/>
                            <a:ext cx="5083038" cy="0"/>
                          </a:xfrm>
                          <a:custGeom>
                            <a:avLst/>
                            <a:gdLst/>
                            <a:ahLst/>
                            <a:cxnLst/>
                            <a:rect l="0" t="0" r="0" b="0"/>
                            <a:pathLst>
                              <a:path w="5083038">
                                <a:moveTo>
                                  <a:pt x="0" y="0"/>
                                </a:moveTo>
                                <a:lnTo>
                                  <a:pt x="5083038" y="0"/>
                                </a:lnTo>
                              </a:path>
                            </a:pathLst>
                          </a:custGeom>
                          <a:ln w="10588" cap="flat">
                            <a:miter lim="127000"/>
                          </a:ln>
                        </wps:spPr>
                        <wps:style>
                          <a:lnRef idx="1">
                            <a:srgbClr val="CCCCCC"/>
                          </a:lnRef>
                          <a:fillRef idx="0">
                            <a:srgbClr val="000000">
                              <a:alpha val="0"/>
                            </a:srgbClr>
                          </a:fillRef>
                          <a:effectRef idx="0">
                            <a:scrgbClr r="0" g="0" b="0"/>
                          </a:effectRef>
                          <a:fontRef idx="none"/>
                        </wps:style>
                        <wps:bodyPr/>
                      </wps:wsp>
                      <wps:wsp>
                        <wps:cNvPr id="23359" name="Shape 23359"/>
                        <wps:cNvSpPr/>
                        <wps:spPr>
                          <a:xfrm>
                            <a:off x="0" y="349508"/>
                            <a:ext cx="323665" cy="172102"/>
                          </a:xfrm>
                          <a:custGeom>
                            <a:avLst/>
                            <a:gdLst/>
                            <a:ahLst/>
                            <a:cxnLst/>
                            <a:rect l="0" t="0" r="0" b="0"/>
                            <a:pathLst>
                              <a:path w="323665" h="172102">
                                <a:moveTo>
                                  <a:pt x="0" y="0"/>
                                </a:moveTo>
                                <a:lnTo>
                                  <a:pt x="323665" y="0"/>
                                </a:lnTo>
                                <a:lnTo>
                                  <a:pt x="32366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0" name="Shape 23360"/>
                        <wps:cNvSpPr/>
                        <wps:spPr>
                          <a:xfrm>
                            <a:off x="323665" y="349508"/>
                            <a:ext cx="296546" cy="172102"/>
                          </a:xfrm>
                          <a:custGeom>
                            <a:avLst/>
                            <a:gdLst/>
                            <a:ahLst/>
                            <a:cxnLst/>
                            <a:rect l="0" t="0" r="0" b="0"/>
                            <a:pathLst>
                              <a:path w="296546" h="172102">
                                <a:moveTo>
                                  <a:pt x="0" y="0"/>
                                </a:moveTo>
                                <a:lnTo>
                                  <a:pt x="296546" y="0"/>
                                </a:lnTo>
                                <a:lnTo>
                                  <a:pt x="296546"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1" name="Shape 23361"/>
                        <wps:cNvSpPr/>
                        <wps:spPr>
                          <a:xfrm>
                            <a:off x="620211"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2" name="Shape 23362"/>
                        <wps:cNvSpPr/>
                        <wps:spPr>
                          <a:xfrm>
                            <a:off x="1110195"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3" name="Shape 23363"/>
                        <wps:cNvSpPr/>
                        <wps:spPr>
                          <a:xfrm>
                            <a:off x="1600178"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4" name="Shape 23364"/>
                        <wps:cNvSpPr/>
                        <wps:spPr>
                          <a:xfrm>
                            <a:off x="2090172"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5" name="Shape 23365"/>
                        <wps:cNvSpPr/>
                        <wps:spPr>
                          <a:xfrm>
                            <a:off x="2580157"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6" name="Shape 23366"/>
                        <wps:cNvSpPr/>
                        <wps:spPr>
                          <a:xfrm>
                            <a:off x="3070140"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7" name="Shape 23367"/>
                        <wps:cNvSpPr/>
                        <wps:spPr>
                          <a:xfrm>
                            <a:off x="3560124" y="349508"/>
                            <a:ext cx="516635" cy="172102"/>
                          </a:xfrm>
                          <a:custGeom>
                            <a:avLst/>
                            <a:gdLst/>
                            <a:ahLst/>
                            <a:cxnLst/>
                            <a:rect l="0" t="0" r="0" b="0"/>
                            <a:pathLst>
                              <a:path w="516635" h="172102">
                                <a:moveTo>
                                  <a:pt x="0" y="0"/>
                                </a:moveTo>
                                <a:lnTo>
                                  <a:pt x="516635" y="0"/>
                                </a:lnTo>
                                <a:lnTo>
                                  <a:pt x="51663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8" name="Shape 23368"/>
                        <wps:cNvSpPr/>
                        <wps:spPr>
                          <a:xfrm>
                            <a:off x="4076759" y="349508"/>
                            <a:ext cx="516295" cy="172102"/>
                          </a:xfrm>
                          <a:custGeom>
                            <a:avLst/>
                            <a:gdLst/>
                            <a:ahLst/>
                            <a:cxnLst/>
                            <a:rect l="0" t="0" r="0" b="0"/>
                            <a:pathLst>
                              <a:path w="516295" h="172102">
                                <a:moveTo>
                                  <a:pt x="0" y="0"/>
                                </a:moveTo>
                                <a:lnTo>
                                  <a:pt x="516295" y="0"/>
                                </a:lnTo>
                                <a:lnTo>
                                  <a:pt x="516295"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369" name="Shape 23369"/>
                        <wps:cNvSpPr/>
                        <wps:spPr>
                          <a:xfrm>
                            <a:off x="4593054" y="349508"/>
                            <a:ext cx="489984" cy="172102"/>
                          </a:xfrm>
                          <a:custGeom>
                            <a:avLst/>
                            <a:gdLst/>
                            <a:ahLst/>
                            <a:cxnLst/>
                            <a:rect l="0" t="0" r="0" b="0"/>
                            <a:pathLst>
                              <a:path w="489984" h="172102">
                                <a:moveTo>
                                  <a:pt x="0" y="0"/>
                                </a:moveTo>
                                <a:lnTo>
                                  <a:pt x="489984" y="0"/>
                                </a:lnTo>
                                <a:lnTo>
                                  <a:pt x="489984" y="172102"/>
                                </a:lnTo>
                                <a:lnTo>
                                  <a:pt x="0" y="17210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34" name="Shape 334"/>
                        <wps:cNvSpPr/>
                        <wps:spPr>
                          <a:xfrm>
                            <a:off x="0" y="526905"/>
                            <a:ext cx="5083038" cy="0"/>
                          </a:xfrm>
                          <a:custGeom>
                            <a:avLst/>
                            <a:gdLst/>
                            <a:ahLst/>
                            <a:cxnLst/>
                            <a:rect l="0" t="0" r="0" b="0"/>
                            <a:pathLst>
                              <a:path w="5083038">
                                <a:moveTo>
                                  <a:pt x="0" y="0"/>
                                </a:moveTo>
                                <a:lnTo>
                                  <a:pt x="5083038" y="0"/>
                                </a:lnTo>
                              </a:path>
                            </a:pathLst>
                          </a:custGeom>
                          <a:ln w="10588" cap="flat">
                            <a:miter lim="127000"/>
                          </a:ln>
                        </wps:spPr>
                        <wps:style>
                          <a:lnRef idx="1">
                            <a:srgbClr val="CCCCCC"/>
                          </a:lnRef>
                          <a:fillRef idx="0">
                            <a:srgbClr val="000000">
                              <a:alpha val="0"/>
                            </a:srgbClr>
                          </a:fillRef>
                          <a:effectRef idx="0">
                            <a:scrgbClr r="0" g="0" b="0"/>
                          </a:effectRef>
                          <a:fontRef idx="none"/>
                        </wps:style>
                        <wps:bodyPr/>
                      </wps:wsp>
                    </wpg:wgp>
                  </a:graphicData>
                </a:graphic>
              </wp:anchor>
            </w:drawing>
          </mc:Choice>
          <mc:Fallback>
            <w:pict>
              <v:group w14:anchorId="0B63FC89" id="Group 22222" o:spid="_x0000_s1026" style="position:absolute;margin-left:3.2pt;margin-top:-22.6pt;width:400.25pt;height:41.5pt;z-index:-251657216" coordsize="50830,5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">
                <v:shape id="Shape 309" o:spid="_x0000_s1027" style="position:absolute;width:50830;height:0;visibility:visible;mso-wrap-style:square;v-text-anchor:top" coordsize="5083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" path="m,l5083038,e" filled="f" strokecolor="#ccc" strokeweight=".29411mm">
                  <v:stroke miterlimit="83231f" joinstyle="miter"/>
                  <v:path arrowok="t" textboxrect="0,0,5083038,0"/>
                </v:shape>
                <v:shape id="Shape 23359" o:spid="_x0000_s1028" style="position:absolute;top:3495;width:3236;height:1721;visibility:visible;mso-wrap-style:square;v-text-anchor:top" coordsize="323665,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" path="m,l323665,r,172102l,172102,,e" fillcolor="#e5e5e5" stroked="f" strokeweight="0">
                  <v:stroke miterlimit="83231f" joinstyle="miter"/>
                  <v:path arrowok="t" textboxrect="0,0,323665,172102"/>
                </v:shape>
                <v:shape id="Shape 23360" o:spid="_x0000_s1029" style="position:absolute;left:3236;top:3495;width:2966;height:1721;visibility:visible;mso-wrap-style:square;v-text-anchor:top" coordsize="296546,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" path="m,l296546,r,172102l,172102,,e" fillcolor="#e5e5e5" stroked="f" strokeweight="0">
                  <v:stroke miterlimit="83231f" joinstyle="miter"/>
                  <v:path arrowok="t" textboxrect="0,0,296546,172102"/>
                </v:shape>
                <v:shape id="Shape 23361" o:spid="_x0000_s1030" style="position:absolute;left:6202;top:3495;width:4899;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" path="m,l489984,r,172102l,172102,,e" fillcolor="#e5e5e5" stroked="f" strokeweight="0">
                  <v:stroke miterlimit="83231f" joinstyle="miter"/>
                  <v:path arrowok="t" textboxrect="0,0,489984,172102"/>
                </v:shape>
                <v:shape id="Shape 23362" o:spid="_x0000_s1031" style="position:absolute;left:11101;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" path="m,l489984,r,172102l,172102,,e" fillcolor="#e5e5e5" stroked="f" strokeweight="0">
                  <v:stroke miterlimit="83231f" joinstyle="miter"/>
                  <v:path arrowok="t" textboxrect="0,0,489984,172102"/>
                </v:shape>
                <v:shape id="Shape 23363" o:spid="_x0000_s1032" style="position:absolute;left:16001;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" path="m,l489984,r,172102l,172102,,e" fillcolor="#e5e5e5" stroked="f" strokeweight="0">
                  <v:stroke miterlimit="83231f" joinstyle="miter"/>
                  <v:path arrowok="t" textboxrect="0,0,489984,172102"/>
                </v:shape>
                <v:shape id="Shape 23364" o:spid="_x0000_s1033" style="position:absolute;left:20901;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" path="m,l489984,r,172102l,172102,,e" fillcolor="#e5e5e5" stroked="f" strokeweight="0">
                  <v:stroke miterlimit="83231f" joinstyle="miter"/>
                  <v:path arrowok="t" textboxrect="0,0,489984,172102"/>
                </v:shape>
                <v:shape id="Shape 23365" o:spid="_x0000_s1034" style="position:absolute;left:25801;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" path="m,l489984,r,172102l,172102,,e" fillcolor="#e5e5e5" stroked="f" strokeweight="0">
                  <v:stroke miterlimit="83231f" joinstyle="miter"/>
                  <v:path arrowok="t" textboxrect="0,0,489984,172102"/>
                </v:shape>
                <v:shape id="Shape 23366" o:spid="_x0000_s1035" style="position:absolute;left:30701;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" path="m,l489984,r,172102l,172102,,e" fillcolor="#e5e5e5" stroked="f" strokeweight="0">
                  <v:stroke miterlimit="83231f" joinstyle="miter"/>
                  <v:path arrowok="t" textboxrect="0,0,489984,172102"/>
                </v:shape>
                <v:shape id="Shape 23367" o:spid="_x0000_s1036" style="position:absolute;left:35601;top:3495;width:5166;height:1721;visibility:visible;mso-wrap-style:square;v-text-anchor:top" coordsize="516635,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" path="m,l516635,r,172102l,172102,,e" fillcolor="#e5e5e5" stroked="f" strokeweight="0">
                  <v:stroke miterlimit="83231f" joinstyle="miter"/>
                  <v:path arrowok="t" textboxrect="0,0,516635,172102"/>
                </v:shape>
                <v:shape id="Shape 23368" o:spid="_x0000_s1037" style="position:absolute;left:40767;top:3495;width:5163;height:1721;visibility:visible;mso-wrap-style:square;v-text-anchor:top" coordsize="516295,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" path="m,l516295,r,172102l,172102,,e" fillcolor="#e5e5e5" stroked="f" strokeweight="0">
                  <v:stroke miterlimit="83231f" joinstyle="miter"/>
                  <v:path arrowok="t" textboxrect="0,0,516295,172102"/>
                </v:shape>
                <v:shape id="Shape 23369" o:spid="_x0000_s1038" style="position:absolute;left:45930;top:3495;width:4900;height:1721;visibility:visible;mso-wrap-style:square;v-text-anchor:top" coordsize="489984,17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" path="m,l489984,r,172102l,172102,,e" fillcolor="#e5e5e5" stroked="f" strokeweight="0">
                  <v:stroke miterlimit="83231f" joinstyle="miter"/>
                  <v:path arrowok="t" textboxrect="0,0,489984,172102"/>
                </v:shape>
                <v:shape id="Shape 334" o:spid="_x0000_s1039" style="position:absolute;top:5269;width:50830;height:0;visibility:visible;mso-wrap-style:square;v-text-anchor:top" coordsize="5083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" path="m,l5083038,e" filled="f" strokecolor="#ccc" strokeweight=".29411mm">
                  <v:stroke miterlimit="83231f" joinstyle="miter"/>
                  <v:path arrowok="t" textboxrect="0,0,5083038,0"/>
                </v:shape>
              </v:group>
            </w:pict>
          </mc:Fallback>
        </mc:AlternateContent>
      </w:r>
      <w:r>
        <w:rPr>
          <w:sz w:val="22"/>
        </w:rPr>
        <w:tab/>
      </w:r>
      <w:r>
        <w:rPr>
          <w:sz w:val="13"/>
        </w:rPr>
        <w:t>Year</w:t>
      </w:r>
      <w:r>
        <w:rPr>
          <w:sz w:val="13"/>
        </w:rPr>
        <w:tab/>
        <w:t>N</w:t>
      </w:r>
      <w:r>
        <w:rPr>
          <w:sz w:val="13"/>
        </w:rPr>
        <w:tab/>
        <w:t>Mean</w:t>
      </w:r>
      <w:r>
        <w:rPr>
          <w:sz w:val="13"/>
        </w:rPr>
        <w:tab/>
        <w:t>SD</w:t>
      </w:r>
      <w:r>
        <w:rPr>
          <w:sz w:val="13"/>
        </w:rPr>
        <w:tab/>
        <w:t>Mean</w:t>
      </w:r>
      <w:r>
        <w:rPr>
          <w:sz w:val="13"/>
        </w:rPr>
        <w:tab/>
        <w:t>SD</w:t>
      </w:r>
      <w:r>
        <w:rPr>
          <w:sz w:val="13"/>
        </w:rPr>
        <w:tab/>
        <w:t>Mean</w:t>
      </w:r>
      <w:r>
        <w:rPr>
          <w:sz w:val="13"/>
        </w:rPr>
        <w:tab/>
        <w:t>SD</w:t>
      </w:r>
      <w:r>
        <w:rPr>
          <w:sz w:val="13"/>
        </w:rPr>
        <w:tab/>
        <w:t>Percent</w:t>
      </w:r>
      <w:r>
        <w:rPr>
          <w:sz w:val="13"/>
        </w:rPr>
        <w:tab/>
        <w:t>Percent</w:t>
      </w:r>
      <w:r>
        <w:rPr>
          <w:sz w:val="13"/>
        </w:rPr>
        <w:tab/>
        <w:t>Percent</w:t>
      </w:r>
    </w:p>
    <w:p w14:paraId="6C5CF83D" w14:textId="77777777" w:rsidR="00FB5E7F" w:rsidRDefault="002A03C6">
      <w:pPr>
        <w:spacing w:line="259" w:lineRule="auto"/>
        <w:ind w:left="159" w:right="0" w:hanging="10"/>
        <w:jc w:val="left"/>
      </w:pPr>
      <w:r>
        <w:rPr>
          <w:sz w:val="13"/>
        </w:rPr>
        <w:t>1994</w:t>
      </w:r>
    </w:p>
    <w:tbl>
      <w:tblPr>
        <w:tblStyle w:val="TableGrid"/>
        <w:tblW w:w="8005" w:type="dxa"/>
        <w:tblInd w:w="64" w:type="dxa"/>
        <w:tblCellMar>
          <w:right w:w="100" w:type="dxa"/>
        </w:tblCellMar>
        <w:tblLook w:val="04A0" w:firstRow="1" w:lastRow="0" w:firstColumn="1" w:lastColumn="0" w:noHBand="0" w:noVBand="1"/>
      </w:tblPr>
      <w:tblGrid>
        <w:gridCol w:w="610"/>
        <w:gridCol w:w="534"/>
        <w:gridCol w:w="705"/>
        <w:gridCol w:w="1105"/>
        <w:gridCol w:w="772"/>
        <w:gridCol w:w="772"/>
        <w:gridCol w:w="838"/>
        <w:gridCol w:w="726"/>
        <w:gridCol w:w="813"/>
        <w:gridCol w:w="792"/>
        <w:gridCol w:w="338"/>
      </w:tblGrid>
      <w:tr w:rsidR="00FB5E7F" w14:paraId="5A78B97C" w14:textId="77777777">
        <w:trPr>
          <w:trHeight w:val="187"/>
        </w:trPr>
        <w:tc>
          <w:tcPr>
            <w:tcW w:w="610" w:type="dxa"/>
            <w:tcBorders>
              <w:top w:val="nil"/>
              <w:left w:val="nil"/>
              <w:bottom w:val="nil"/>
              <w:right w:val="nil"/>
            </w:tcBorders>
          </w:tcPr>
          <w:p w14:paraId="45AC1E64" w14:textId="77777777" w:rsidR="00FB5E7F" w:rsidRDefault="00FB5E7F">
            <w:pPr>
              <w:spacing w:after="160" w:line="259" w:lineRule="auto"/>
              <w:ind w:left="0" w:right="0" w:firstLine="0"/>
              <w:jc w:val="left"/>
            </w:pPr>
          </w:p>
        </w:tc>
        <w:tc>
          <w:tcPr>
            <w:tcW w:w="534" w:type="dxa"/>
            <w:tcBorders>
              <w:top w:val="nil"/>
              <w:left w:val="nil"/>
              <w:bottom w:val="nil"/>
              <w:right w:val="nil"/>
            </w:tcBorders>
          </w:tcPr>
          <w:p w14:paraId="7716C142" w14:textId="77777777" w:rsidR="00FB5E7F" w:rsidRDefault="002A03C6">
            <w:pPr>
              <w:spacing w:after="0" w:line="259" w:lineRule="auto"/>
              <w:ind w:left="0" w:right="0" w:firstLine="0"/>
              <w:jc w:val="left"/>
            </w:pPr>
            <w:r>
              <w:rPr>
                <w:sz w:val="13"/>
              </w:rPr>
              <w:t>3044</w:t>
            </w:r>
          </w:p>
        </w:tc>
        <w:tc>
          <w:tcPr>
            <w:tcW w:w="705" w:type="dxa"/>
            <w:tcBorders>
              <w:top w:val="nil"/>
              <w:left w:val="nil"/>
              <w:bottom w:val="nil"/>
              <w:right w:val="nil"/>
            </w:tcBorders>
          </w:tcPr>
          <w:p w14:paraId="3F010680" w14:textId="77777777" w:rsidR="00FB5E7F" w:rsidRDefault="002A03C6">
            <w:pPr>
              <w:spacing w:after="0" w:line="259" w:lineRule="auto"/>
              <w:ind w:left="0" w:right="0" w:firstLine="0"/>
              <w:jc w:val="left"/>
            </w:pPr>
            <w:r>
              <w:rPr>
                <w:sz w:val="13"/>
              </w:rPr>
              <w:t>272761.9</w:t>
            </w:r>
          </w:p>
        </w:tc>
        <w:tc>
          <w:tcPr>
            <w:tcW w:w="1105" w:type="dxa"/>
            <w:tcBorders>
              <w:top w:val="nil"/>
              <w:left w:val="nil"/>
              <w:bottom w:val="nil"/>
              <w:right w:val="nil"/>
            </w:tcBorders>
          </w:tcPr>
          <w:p w14:paraId="25632A5A" w14:textId="77777777" w:rsidR="00FB5E7F" w:rsidRDefault="002A03C6">
            <w:pPr>
              <w:spacing w:after="0" w:line="259" w:lineRule="auto"/>
              <w:ind w:left="67" w:right="0" w:firstLine="0"/>
              <w:jc w:val="left"/>
            </w:pPr>
            <w:r>
              <w:rPr>
                <w:sz w:val="13"/>
              </w:rPr>
              <w:t>347856.1</w:t>
            </w:r>
          </w:p>
        </w:tc>
        <w:tc>
          <w:tcPr>
            <w:tcW w:w="772" w:type="dxa"/>
            <w:tcBorders>
              <w:top w:val="nil"/>
              <w:left w:val="nil"/>
              <w:bottom w:val="nil"/>
              <w:right w:val="nil"/>
            </w:tcBorders>
          </w:tcPr>
          <w:p w14:paraId="685C8DF8" w14:textId="77777777" w:rsidR="00FB5E7F" w:rsidRDefault="002A03C6">
            <w:pPr>
              <w:spacing w:after="0" w:line="259" w:lineRule="auto"/>
              <w:ind w:left="0" w:right="0" w:firstLine="0"/>
              <w:jc w:val="left"/>
            </w:pPr>
            <w:r>
              <w:rPr>
                <w:sz w:val="13"/>
              </w:rPr>
              <w:t>21.4</w:t>
            </w:r>
          </w:p>
        </w:tc>
        <w:tc>
          <w:tcPr>
            <w:tcW w:w="772" w:type="dxa"/>
            <w:tcBorders>
              <w:top w:val="nil"/>
              <w:left w:val="nil"/>
              <w:bottom w:val="nil"/>
              <w:right w:val="nil"/>
            </w:tcBorders>
          </w:tcPr>
          <w:p w14:paraId="41BF43AD" w14:textId="77777777"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tcPr>
          <w:p w14:paraId="619422DB" w14:textId="77777777"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tcPr>
          <w:p w14:paraId="0B0A11B0"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14:paraId="1C555685" w14:textId="77777777" w:rsidR="00FB5E7F" w:rsidRDefault="002A03C6">
            <w:pPr>
              <w:spacing w:after="0" w:line="259" w:lineRule="auto"/>
              <w:ind w:left="0" w:right="0" w:firstLine="0"/>
              <w:jc w:val="left"/>
            </w:pPr>
            <w:r>
              <w:rPr>
                <w:sz w:val="13"/>
              </w:rPr>
              <w:t>22.3</w:t>
            </w:r>
          </w:p>
        </w:tc>
        <w:tc>
          <w:tcPr>
            <w:tcW w:w="792" w:type="dxa"/>
            <w:tcBorders>
              <w:top w:val="nil"/>
              <w:left w:val="nil"/>
              <w:bottom w:val="nil"/>
              <w:right w:val="nil"/>
            </w:tcBorders>
          </w:tcPr>
          <w:p w14:paraId="10E4EE08" w14:textId="77777777" w:rsidR="00FB5E7F" w:rsidRDefault="002A03C6">
            <w:pPr>
              <w:spacing w:after="0" w:line="259" w:lineRule="auto"/>
              <w:ind w:left="0" w:right="0" w:firstLine="0"/>
              <w:jc w:val="left"/>
            </w:pPr>
            <w:r>
              <w:rPr>
                <w:sz w:val="13"/>
              </w:rPr>
              <w:t>50.4</w:t>
            </w:r>
          </w:p>
        </w:tc>
        <w:tc>
          <w:tcPr>
            <w:tcW w:w="338" w:type="dxa"/>
            <w:tcBorders>
              <w:top w:val="nil"/>
              <w:left w:val="nil"/>
              <w:bottom w:val="nil"/>
              <w:right w:val="nil"/>
            </w:tcBorders>
          </w:tcPr>
          <w:p w14:paraId="398C67D9" w14:textId="77777777" w:rsidR="00FB5E7F" w:rsidRDefault="002A03C6">
            <w:pPr>
              <w:spacing w:after="0" w:line="259" w:lineRule="auto"/>
              <w:ind w:left="0" w:right="0" w:firstLine="0"/>
              <w:jc w:val="left"/>
            </w:pPr>
            <w:r>
              <w:rPr>
                <w:sz w:val="13"/>
              </w:rPr>
              <w:t>27.3</w:t>
            </w:r>
          </w:p>
        </w:tc>
      </w:tr>
      <w:tr w:rsidR="00FB5E7F" w14:paraId="405003AF" w14:textId="77777777">
        <w:trPr>
          <w:trHeight w:val="271"/>
        </w:trPr>
        <w:tc>
          <w:tcPr>
            <w:tcW w:w="610" w:type="dxa"/>
            <w:tcBorders>
              <w:top w:val="nil"/>
              <w:left w:val="nil"/>
              <w:bottom w:val="nil"/>
              <w:right w:val="nil"/>
            </w:tcBorders>
            <w:shd w:val="clear" w:color="auto" w:fill="E5E5E5"/>
          </w:tcPr>
          <w:p w14:paraId="6470B917" w14:textId="77777777" w:rsidR="00FB5E7F" w:rsidRDefault="002A03C6">
            <w:pPr>
              <w:spacing w:after="0" w:line="259" w:lineRule="auto"/>
              <w:ind w:left="100" w:right="0" w:firstLine="0"/>
              <w:jc w:val="left"/>
            </w:pPr>
            <w:r>
              <w:rPr>
                <w:sz w:val="13"/>
              </w:rPr>
              <w:t>1995</w:t>
            </w:r>
          </w:p>
        </w:tc>
        <w:tc>
          <w:tcPr>
            <w:tcW w:w="534" w:type="dxa"/>
            <w:tcBorders>
              <w:top w:val="nil"/>
              <w:left w:val="nil"/>
              <w:bottom w:val="nil"/>
              <w:right w:val="nil"/>
            </w:tcBorders>
            <w:shd w:val="clear" w:color="auto" w:fill="E5E5E5"/>
          </w:tcPr>
          <w:p w14:paraId="53798889" w14:textId="77777777" w:rsidR="00FB5E7F" w:rsidRDefault="002A03C6">
            <w:pPr>
              <w:spacing w:after="0" w:line="259" w:lineRule="auto"/>
              <w:ind w:left="0" w:right="0" w:firstLine="0"/>
              <w:jc w:val="left"/>
            </w:pPr>
            <w:r>
              <w:rPr>
                <w:sz w:val="13"/>
              </w:rPr>
              <w:t>2694</w:t>
            </w:r>
          </w:p>
        </w:tc>
        <w:tc>
          <w:tcPr>
            <w:tcW w:w="705" w:type="dxa"/>
            <w:tcBorders>
              <w:top w:val="nil"/>
              <w:left w:val="nil"/>
              <w:bottom w:val="nil"/>
              <w:right w:val="nil"/>
            </w:tcBorders>
            <w:shd w:val="clear" w:color="auto" w:fill="E5E5E5"/>
          </w:tcPr>
          <w:p w14:paraId="7877E029" w14:textId="77777777" w:rsidR="00FB5E7F" w:rsidRDefault="002A03C6">
            <w:pPr>
              <w:spacing w:after="0" w:line="259" w:lineRule="auto"/>
              <w:ind w:left="0" w:right="0" w:firstLine="0"/>
              <w:jc w:val="left"/>
            </w:pPr>
            <w:r>
              <w:rPr>
                <w:sz w:val="13"/>
              </w:rPr>
              <w:t>557844.7</w:t>
            </w:r>
          </w:p>
        </w:tc>
        <w:tc>
          <w:tcPr>
            <w:tcW w:w="1105" w:type="dxa"/>
            <w:tcBorders>
              <w:top w:val="nil"/>
              <w:left w:val="nil"/>
              <w:bottom w:val="nil"/>
              <w:right w:val="nil"/>
            </w:tcBorders>
            <w:shd w:val="clear" w:color="auto" w:fill="E5E5E5"/>
          </w:tcPr>
          <w:p w14:paraId="29DF706B" w14:textId="77777777" w:rsidR="00FB5E7F" w:rsidRDefault="002A03C6">
            <w:pPr>
              <w:spacing w:after="0" w:line="259" w:lineRule="auto"/>
              <w:ind w:left="67" w:right="0" w:firstLine="0"/>
              <w:jc w:val="left"/>
            </w:pPr>
            <w:r>
              <w:rPr>
                <w:sz w:val="13"/>
              </w:rPr>
              <w:t>621599.5</w:t>
            </w:r>
          </w:p>
        </w:tc>
        <w:tc>
          <w:tcPr>
            <w:tcW w:w="772" w:type="dxa"/>
            <w:tcBorders>
              <w:top w:val="nil"/>
              <w:left w:val="nil"/>
              <w:bottom w:val="nil"/>
              <w:right w:val="nil"/>
            </w:tcBorders>
            <w:shd w:val="clear" w:color="auto" w:fill="E5E5E5"/>
          </w:tcPr>
          <w:p w14:paraId="7BE88585" w14:textId="77777777" w:rsidR="00FB5E7F" w:rsidRDefault="002A03C6">
            <w:pPr>
              <w:spacing w:after="0" w:line="259" w:lineRule="auto"/>
              <w:ind w:left="0" w:right="0" w:firstLine="0"/>
              <w:jc w:val="left"/>
            </w:pPr>
            <w:r>
              <w:rPr>
                <w:sz w:val="13"/>
              </w:rPr>
              <w:t>21.7</w:t>
            </w:r>
          </w:p>
        </w:tc>
        <w:tc>
          <w:tcPr>
            <w:tcW w:w="772" w:type="dxa"/>
            <w:tcBorders>
              <w:top w:val="nil"/>
              <w:left w:val="nil"/>
              <w:bottom w:val="nil"/>
              <w:right w:val="nil"/>
            </w:tcBorders>
            <w:shd w:val="clear" w:color="auto" w:fill="E5E5E5"/>
          </w:tcPr>
          <w:p w14:paraId="2257388D" w14:textId="77777777"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shd w:val="clear" w:color="auto" w:fill="E5E5E5"/>
          </w:tcPr>
          <w:p w14:paraId="07214F2B" w14:textId="77777777"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shd w:val="clear" w:color="auto" w:fill="E5E5E5"/>
          </w:tcPr>
          <w:p w14:paraId="23E6E536"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6BF4121F" w14:textId="77777777" w:rsidR="00FB5E7F" w:rsidRDefault="002A03C6">
            <w:pPr>
              <w:spacing w:after="0" w:line="259" w:lineRule="auto"/>
              <w:ind w:left="0" w:right="0" w:firstLine="0"/>
              <w:jc w:val="left"/>
            </w:pPr>
            <w:r>
              <w:rPr>
                <w:sz w:val="13"/>
              </w:rPr>
              <w:t>22.3</w:t>
            </w:r>
          </w:p>
        </w:tc>
        <w:tc>
          <w:tcPr>
            <w:tcW w:w="792" w:type="dxa"/>
            <w:tcBorders>
              <w:top w:val="nil"/>
              <w:left w:val="nil"/>
              <w:bottom w:val="nil"/>
              <w:right w:val="nil"/>
            </w:tcBorders>
            <w:shd w:val="clear" w:color="auto" w:fill="E5E5E5"/>
          </w:tcPr>
          <w:p w14:paraId="0D68105F" w14:textId="77777777" w:rsidR="00FB5E7F" w:rsidRDefault="002A03C6">
            <w:pPr>
              <w:spacing w:after="0" w:line="259" w:lineRule="auto"/>
              <w:ind w:left="0" w:right="0" w:firstLine="0"/>
              <w:jc w:val="left"/>
            </w:pPr>
            <w:r>
              <w:rPr>
                <w:sz w:val="13"/>
              </w:rPr>
              <w:t>47.8</w:t>
            </w:r>
          </w:p>
        </w:tc>
        <w:tc>
          <w:tcPr>
            <w:tcW w:w="338" w:type="dxa"/>
            <w:tcBorders>
              <w:top w:val="nil"/>
              <w:left w:val="nil"/>
              <w:bottom w:val="nil"/>
              <w:right w:val="nil"/>
            </w:tcBorders>
            <w:shd w:val="clear" w:color="auto" w:fill="E5E5E5"/>
          </w:tcPr>
          <w:p w14:paraId="6C48CF92" w14:textId="77777777" w:rsidR="00FB5E7F" w:rsidRDefault="002A03C6">
            <w:pPr>
              <w:spacing w:after="0" w:line="259" w:lineRule="auto"/>
              <w:ind w:left="0" w:right="0" w:firstLine="0"/>
              <w:jc w:val="left"/>
            </w:pPr>
            <w:r>
              <w:rPr>
                <w:sz w:val="13"/>
              </w:rPr>
              <w:t>29.8</w:t>
            </w:r>
          </w:p>
        </w:tc>
      </w:tr>
      <w:tr w:rsidR="00FB5E7F" w14:paraId="3C7C0590" w14:textId="77777777">
        <w:trPr>
          <w:trHeight w:val="271"/>
        </w:trPr>
        <w:tc>
          <w:tcPr>
            <w:tcW w:w="610" w:type="dxa"/>
            <w:tcBorders>
              <w:top w:val="nil"/>
              <w:left w:val="nil"/>
              <w:bottom w:val="nil"/>
              <w:right w:val="nil"/>
            </w:tcBorders>
          </w:tcPr>
          <w:p w14:paraId="58AA1CED" w14:textId="77777777" w:rsidR="00FB5E7F" w:rsidRDefault="002A03C6">
            <w:pPr>
              <w:spacing w:after="0" w:line="259" w:lineRule="auto"/>
              <w:ind w:left="100" w:right="0" w:firstLine="0"/>
              <w:jc w:val="left"/>
            </w:pPr>
            <w:r>
              <w:rPr>
                <w:sz w:val="13"/>
              </w:rPr>
              <w:t>1996</w:t>
            </w:r>
          </w:p>
        </w:tc>
        <w:tc>
          <w:tcPr>
            <w:tcW w:w="534" w:type="dxa"/>
            <w:tcBorders>
              <w:top w:val="nil"/>
              <w:left w:val="nil"/>
              <w:bottom w:val="nil"/>
              <w:right w:val="nil"/>
            </w:tcBorders>
          </w:tcPr>
          <w:p w14:paraId="11248D76" w14:textId="77777777" w:rsidR="00FB5E7F" w:rsidRDefault="002A03C6">
            <w:pPr>
              <w:spacing w:after="0" w:line="259" w:lineRule="auto"/>
              <w:ind w:left="0" w:right="0" w:firstLine="0"/>
              <w:jc w:val="left"/>
            </w:pPr>
            <w:r>
              <w:rPr>
                <w:sz w:val="13"/>
              </w:rPr>
              <w:t>2282</w:t>
            </w:r>
          </w:p>
        </w:tc>
        <w:tc>
          <w:tcPr>
            <w:tcW w:w="705" w:type="dxa"/>
            <w:tcBorders>
              <w:top w:val="nil"/>
              <w:left w:val="nil"/>
              <w:bottom w:val="nil"/>
              <w:right w:val="nil"/>
            </w:tcBorders>
          </w:tcPr>
          <w:p w14:paraId="4253A7C8" w14:textId="77777777" w:rsidR="00FB5E7F" w:rsidRDefault="002A03C6">
            <w:pPr>
              <w:spacing w:after="0" w:line="259" w:lineRule="auto"/>
              <w:ind w:left="0" w:right="0" w:firstLine="0"/>
              <w:jc w:val="left"/>
            </w:pPr>
            <w:r>
              <w:rPr>
                <w:sz w:val="13"/>
              </w:rPr>
              <w:t>817936.7</w:t>
            </w:r>
          </w:p>
        </w:tc>
        <w:tc>
          <w:tcPr>
            <w:tcW w:w="1105" w:type="dxa"/>
            <w:tcBorders>
              <w:top w:val="nil"/>
              <w:left w:val="nil"/>
              <w:bottom w:val="nil"/>
              <w:right w:val="nil"/>
            </w:tcBorders>
          </w:tcPr>
          <w:p w14:paraId="1E587B2D" w14:textId="77777777" w:rsidR="00FB5E7F" w:rsidRDefault="002A03C6">
            <w:pPr>
              <w:spacing w:after="0" w:line="259" w:lineRule="auto"/>
              <w:ind w:left="0" w:right="0" w:firstLine="0"/>
              <w:jc w:val="left"/>
            </w:pPr>
            <w:r>
              <w:rPr>
                <w:sz w:val="13"/>
              </w:rPr>
              <w:t>1004035.7</w:t>
            </w:r>
          </w:p>
        </w:tc>
        <w:tc>
          <w:tcPr>
            <w:tcW w:w="772" w:type="dxa"/>
            <w:tcBorders>
              <w:top w:val="nil"/>
              <w:left w:val="nil"/>
              <w:bottom w:val="nil"/>
              <w:right w:val="nil"/>
            </w:tcBorders>
          </w:tcPr>
          <w:p w14:paraId="437A26D1" w14:textId="77777777" w:rsidR="00FB5E7F" w:rsidRDefault="002A03C6">
            <w:pPr>
              <w:spacing w:after="0" w:line="259" w:lineRule="auto"/>
              <w:ind w:left="0" w:right="0" w:firstLine="0"/>
              <w:jc w:val="left"/>
            </w:pPr>
            <w:r>
              <w:rPr>
                <w:sz w:val="13"/>
              </w:rPr>
              <w:t>21.6</w:t>
            </w:r>
          </w:p>
        </w:tc>
        <w:tc>
          <w:tcPr>
            <w:tcW w:w="772" w:type="dxa"/>
            <w:tcBorders>
              <w:top w:val="nil"/>
              <w:left w:val="nil"/>
              <w:bottom w:val="nil"/>
              <w:right w:val="nil"/>
            </w:tcBorders>
          </w:tcPr>
          <w:p w14:paraId="403005FA" w14:textId="77777777"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tcPr>
          <w:p w14:paraId="0D6230CC"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14:paraId="0AF6C7F2"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14:paraId="38614D7B" w14:textId="77777777" w:rsidR="00FB5E7F" w:rsidRDefault="002A03C6">
            <w:pPr>
              <w:spacing w:after="0" w:line="259" w:lineRule="auto"/>
              <w:ind w:left="0" w:right="0" w:firstLine="0"/>
              <w:jc w:val="left"/>
            </w:pPr>
            <w:r>
              <w:rPr>
                <w:sz w:val="13"/>
              </w:rPr>
              <w:t>19.7</w:t>
            </w:r>
          </w:p>
        </w:tc>
        <w:tc>
          <w:tcPr>
            <w:tcW w:w="792" w:type="dxa"/>
            <w:tcBorders>
              <w:top w:val="nil"/>
              <w:left w:val="nil"/>
              <w:bottom w:val="nil"/>
              <w:right w:val="nil"/>
            </w:tcBorders>
          </w:tcPr>
          <w:p w14:paraId="07E634DD" w14:textId="77777777" w:rsidR="00FB5E7F" w:rsidRDefault="002A03C6">
            <w:pPr>
              <w:spacing w:after="0" w:line="259" w:lineRule="auto"/>
              <w:ind w:left="0" w:right="0" w:firstLine="0"/>
              <w:jc w:val="left"/>
            </w:pPr>
            <w:r>
              <w:rPr>
                <w:sz w:val="13"/>
              </w:rPr>
              <w:t>48.6</w:t>
            </w:r>
          </w:p>
        </w:tc>
        <w:tc>
          <w:tcPr>
            <w:tcW w:w="338" w:type="dxa"/>
            <w:tcBorders>
              <w:top w:val="nil"/>
              <w:left w:val="nil"/>
              <w:bottom w:val="nil"/>
              <w:right w:val="nil"/>
            </w:tcBorders>
          </w:tcPr>
          <w:p w14:paraId="2586B936" w14:textId="77777777" w:rsidR="00FB5E7F" w:rsidRDefault="002A03C6">
            <w:pPr>
              <w:spacing w:after="0" w:line="259" w:lineRule="auto"/>
              <w:ind w:left="0" w:right="0" w:firstLine="0"/>
              <w:jc w:val="left"/>
            </w:pPr>
            <w:r>
              <w:rPr>
                <w:sz w:val="13"/>
              </w:rPr>
              <w:t>31.7</w:t>
            </w:r>
          </w:p>
        </w:tc>
      </w:tr>
      <w:tr w:rsidR="00FB5E7F" w14:paraId="4EE101B3" w14:textId="77777777">
        <w:trPr>
          <w:trHeight w:val="271"/>
        </w:trPr>
        <w:tc>
          <w:tcPr>
            <w:tcW w:w="610" w:type="dxa"/>
            <w:tcBorders>
              <w:top w:val="nil"/>
              <w:left w:val="nil"/>
              <w:bottom w:val="nil"/>
              <w:right w:val="nil"/>
            </w:tcBorders>
            <w:shd w:val="clear" w:color="auto" w:fill="E5E5E5"/>
          </w:tcPr>
          <w:p w14:paraId="7CEE40F2" w14:textId="77777777" w:rsidR="00FB5E7F" w:rsidRDefault="002A03C6">
            <w:pPr>
              <w:spacing w:after="0" w:line="259" w:lineRule="auto"/>
              <w:ind w:left="100" w:right="0" w:firstLine="0"/>
              <w:jc w:val="left"/>
            </w:pPr>
            <w:r>
              <w:rPr>
                <w:sz w:val="13"/>
              </w:rPr>
              <w:t>1998</w:t>
            </w:r>
          </w:p>
        </w:tc>
        <w:tc>
          <w:tcPr>
            <w:tcW w:w="534" w:type="dxa"/>
            <w:tcBorders>
              <w:top w:val="nil"/>
              <w:left w:val="nil"/>
              <w:bottom w:val="nil"/>
              <w:right w:val="nil"/>
            </w:tcBorders>
            <w:shd w:val="clear" w:color="auto" w:fill="E5E5E5"/>
          </w:tcPr>
          <w:p w14:paraId="5B3E89BC" w14:textId="77777777" w:rsidR="00FB5E7F" w:rsidRDefault="002A03C6">
            <w:pPr>
              <w:spacing w:after="0" w:line="259" w:lineRule="auto"/>
              <w:ind w:left="0" w:right="0" w:firstLine="0"/>
              <w:jc w:val="left"/>
            </w:pPr>
            <w:r>
              <w:rPr>
                <w:sz w:val="13"/>
              </w:rPr>
              <w:t>3102</w:t>
            </w:r>
          </w:p>
        </w:tc>
        <w:tc>
          <w:tcPr>
            <w:tcW w:w="705" w:type="dxa"/>
            <w:tcBorders>
              <w:top w:val="nil"/>
              <w:left w:val="nil"/>
              <w:bottom w:val="nil"/>
              <w:right w:val="nil"/>
            </w:tcBorders>
            <w:shd w:val="clear" w:color="auto" w:fill="E5E5E5"/>
          </w:tcPr>
          <w:p w14:paraId="0936DB06" w14:textId="77777777" w:rsidR="00FB5E7F" w:rsidRDefault="002A03C6">
            <w:pPr>
              <w:spacing w:after="0" w:line="259" w:lineRule="auto"/>
              <w:ind w:left="100" w:right="0" w:firstLine="0"/>
              <w:jc w:val="center"/>
            </w:pPr>
            <w:r>
              <w:rPr>
                <w:sz w:val="13"/>
              </w:rPr>
              <w:t>906.3</w:t>
            </w:r>
          </w:p>
        </w:tc>
        <w:tc>
          <w:tcPr>
            <w:tcW w:w="1105" w:type="dxa"/>
            <w:tcBorders>
              <w:top w:val="nil"/>
              <w:left w:val="nil"/>
              <w:bottom w:val="nil"/>
              <w:right w:val="nil"/>
            </w:tcBorders>
            <w:shd w:val="clear" w:color="auto" w:fill="E5E5E5"/>
          </w:tcPr>
          <w:p w14:paraId="187D33F9" w14:textId="77777777" w:rsidR="00FB5E7F" w:rsidRDefault="002A03C6">
            <w:pPr>
              <w:spacing w:after="0" w:line="259" w:lineRule="auto"/>
              <w:ind w:left="267" w:right="0" w:firstLine="0"/>
              <w:jc w:val="left"/>
            </w:pPr>
            <w:r>
              <w:rPr>
                <w:sz w:val="13"/>
              </w:rPr>
              <w:t>950.7</w:t>
            </w:r>
          </w:p>
        </w:tc>
        <w:tc>
          <w:tcPr>
            <w:tcW w:w="772" w:type="dxa"/>
            <w:tcBorders>
              <w:top w:val="nil"/>
              <w:left w:val="nil"/>
              <w:bottom w:val="nil"/>
              <w:right w:val="nil"/>
            </w:tcBorders>
            <w:shd w:val="clear" w:color="auto" w:fill="E5E5E5"/>
          </w:tcPr>
          <w:p w14:paraId="163F932E" w14:textId="77777777"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shd w:val="clear" w:color="auto" w:fill="E5E5E5"/>
          </w:tcPr>
          <w:p w14:paraId="1FFDF646" w14:textId="77777777" w:rsidR="00FB5E7F" w:rsidRDefault="002A03C6">
            <w:pPr>
              <w:spacing w:after="0" w:line="259" w:lineRule="auto"/>
              <w:ind w:left="67" w:right="0" w:firstLine="0"/>
              <w:jc w:val="left"/>
            </w:pPr>
            <w:r>
              <w:rPr>
                <w:sz w:val="13"/>
              </w:rPr>
              <w:t>9.6</w:t>
            </w:r>
          </w:p>
        </w:tc>
        <w:tc>
          <w:tcPr>
            <w:tcW w:w="838" w:type="dxa"/>
            <w:tcBorders>
              <w:top w:val="nil"/>
              <w:left w:val="nil"/>
              <w:bottom w:val="nil"/>
              <w:right w:val="nil"/>
            </w:tcBorders>
            <w:shd w:val="clear" w:color="auto" w:fill="E5E5E5"/>
          </w:tcPr>
          <w:p w14:paraId="6CDD957F" w14:textId="77777777"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shd w:val="clear" w:color="auto" w:fill="E5E5E5"/>
          </w:tcPr>
          <w:p w14:paraId="0BBD2093"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71976F8E" w14:textId="77777777" w:rsidR="00FB5E7F" w:rsidRDefault="002A03C6">
            <w:pPr>
              <w:spacing w:after="0" w:line="259" w:lineRule="auto"/>
              <w:ind w:left="0" w:right="0" w:firstLine="0"/>
              <w:jc w:val="left"/>
            </w:pPr>
            <w:r>
              <w:rPr>
                <w:sz w:val="13"/>
              </w:rPr>
              <w:t>19.8</w:t>
            </w:r>
          </w:p>
        </w:tc>
        <w:tc>
          <w:tcPr>
            <w:tcW w:w="792" w:type="dxa"/>
            <w:tcBorders>
              <w:top w:val="nil"/>
              <w:left w:val="nil"/>
              <w:bottom w:val="nil"/>
              <w:right w:val="nil"/>
            </w:tcBorders>
            <w:shd w:val="clear" w:color="auto" w:fill="E5E5E5"/>
          </w:tcPr>
          <w:p w14:paraId="599F97B7" w14:textId="77777777" w:rsidR="00FB5E7F" w:rsidRDefault="002A03C6">
            <w:pPr>
              <w:spacing w:after="0" w:line="259" w:lineRule="auto"/>
              <w:ind w:left="0" w:right="0" w:firstLine="0"/>
              <w:jc w:val="left"/>
            </w:pPr>
            <w:r>
              <w:rPr>
                <w:sz w:val="13"/>
              </w:rPr>
              <w:t>52.0</w:t>
            </w:r>
          </w:p>
        </w:tc>
        <w:tc>
          <w:tcPr>
            <w:tcW w:w="338" w:type="dxa"/>
            <w:tcBorders>
              <w:top w:val="nil"/>
              <w:left w:val="nil"/>
              <w:bottom w:val="nil"/>
              <w:right w:val="nil"/>
            </w:tcBorders>
            <w:shd w:val="clear" w:color="auto" w:fill="E5E5E5"/>
          </w:tcPr>
          <w:p w14:paraId="5A8C2E81" w14:textId="77777777" w:rsidR="00FB5E7F" w:rsidRDefault="002A03C6">
            <w:pPr>
              <w:spacing w:after="0" w:line="259" w:lineRule="auto"/>
              <w:ind w:left="0" w:right="0" w:firstLine="0"/>
              <w:jc w:val="left"/>
            </w:pPr>
            <w:r>
              <w:rPr>
                <w:sz w:val="13"/>
              </w:rPr>
              <w:t>28.2</w:t>
            </w:r>
          </w:p>
        </w:tc>
      </w:tr>
      <w:tr w:rsidR="00FB5E7F" w14:paraId="38A9C2D9" w14:textId="77777777">
        <w:trPr>
          <w:trHeight w:val="271"/>
        </w:trPr>
        <w:tc>
          <w:tcPr>
            <w:tcW w:w="610" w:type="dxa"/>
            <w:tcBorders>
              <w:top w:val="nil"/>
              <w:left w:val="nil"/>
              <w:bottom w:val="nil"/>
              <w:right w:val="nil"/>
            </w:tcBorders>
          </w:tcPr>
          <w:p w14:paraId="290B0D04" w14:textId="77777777" w:rsidR="00FB5E7F" w:rsidRDefault="002A03C6">
            <w:pPr>
              <w:spacing w:after="0" w:line="259" w:lineRule="auto"/>
              <w:ind w:left="100" w:right="0" w:firstLine="0"/>
              <w:jc w:val="left"/>
            </w:pPr>
            <w:r>
              <w:rPr>
                <w:sz w:val="13"/>
              </w:rPr>
              <w:t>2000</w:t>
            </w:r>
          </w:p>
        </w:tc>
        <w:tc>
          <w:tcPr>
            <w:tcW w:w="534" w:type="dxa"/>
            <w:tcBorders>
              <w:top w:val="nil"/>
              <w:left w:val="nil"/>
              <w:bottom w:val="nil"/>
              <w:right w:val="nil"/>
            </w:tcBorders>
          </w:tcPr>
          <w:p w14:paraId="27FF15E4" w14:textId="77777777" w:rsidR="00FB5E7F" w:rsidRDefault="002A03C6">
            <w:pPr>
              <w:spacing w:after="0" w:line="259" w:lineRule="auto"/>
              <w:ind w:left="0" w:right="0" w:firstLine="0"/>
              <w:jc w:val="left"/>
            </w:pPr>
            <w:r>
              <w:rPr>
                <w:sz w:val="13"/>
              </w:rPr>
              <w:t>3215</w:t>
            </w:r>
          </w:p>
        </w:tc>
        <w:tc>
          <w:tcPr>
            <w:tcW w:w="705" w:type="dxa"/>
            <w:tcBorders>
              <w:top w:val="nil"/>
              <w:left w:val="nil"/>
              <w:bottom w:val="nil"/>
              <w:right w:val="nil"/>
            </w:tcBorders>
          </w:tcPr>
          <w:p w14:paraId="7FF79195" w14:textId="77777777" w:rsidR="00FB5E7F" w:rsidRDefault="002A03C6">
            <w:pPr>
              <w:spacing w:after="0" w:line="259" w:lineRule="auto"/>
              <w:ind w:left="133" w:right="0" w:firstLine="0"/>
              <w:jc w:val="left"/>
            </w:pPr>
            <w:r>
              <w:rPr>
                <w:sz w:val="13"/>
              </w:rPr>
              <w:t>1821.3</w:t>
            </w:r>
          </w:p>
        </w:tc>
        <w:tc>
          <w:tcPr>
            <w:tcW w:w="1105" w:type="dxa"/>
            <w:tcBorders>
              <w:top w:val="nil"/>
              <w:left w:val="nil"/>
              <w:bottom w:val="nil"/>
              <w:right w:val="nil"/>
            </w:tcBorders>
          </w:tcPr>
          <w:p w14:paraId="57990573" w14:textId="77777777" w:rsidR="00FB5E7F" w:rsidRDefault="002A03C6">
            <w:pPr>
              <w:spacing w:after="0" w:line="259" w:lineRule="auto"/>
              <w:ind w:left="200" w:right="0" w:firstLine="0"/>
              <w:jc w:val="left"/>
            </w:pPr>
            <w:r>
              <w:rPr>
                <w:sz w:val="13"/>
              </w:rPr>
              <w:t>2570.5</w:t>
            </w:r>
          </w:p>
        </w:tc>
        <w:tc>
          <w:tcPr>
            <w:tcW w:w="772" w:type="dxa"/>
            <w:tcBorders>
              <w:top w:val="nil"/>
              <w:left w:val="nil"/>
              <w:bottom w:val="nil"/>
              <w:right w:val="nil"/>
            </w:tcBorders>
          </w:tcPr>
          <w:p w14:paraId="24730497" w14:textId="77777777"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tcPr>
          <w:p w14:paraId="6B83D956" w14:textId="77777777" w:rsidR="00FB5E7F" w:rsidRDefault="002A03C6">
            <w:pPr>
              <w:spacing w:after="0" w:line="259" w:lineRule="auto"/>
              <w:ind w:left="0" w:right="0" w:firstLine="0"/>
              <w:jc w:val="left"/>
            </w:pPr>
            <w:r>
              <w:rPr>
                <w:sz w:val="13"/>
              </w:rPr>
              <w:t>10.0</w:t>
            </w:r>
          </w:p>
        </w:tc>
        <w:tc>
          <w:tcPr>
            <w:tcW w:w="838" w:type="dxa"/>
            <w:tcBorders>
              <w:top w:val="nil"/>
              <w:left w:val="nil"/>
              <w:bottom w:val="nil"/>
              <w:right w:val="nil"/>
            </w:tcBorders>
          </w:tcPr>
          <w:p w14:paraId="3C35B932" w14:textId="77777777" w:rsidR="00FB5E7F" w:rsidRDefault="002A03C6">
            <w:pPr>
              <w:spacing w:after="0" w:line="259" w:lineRule="auto"/>
              <w:ind w:left="0" w:right="0" w:firstLine="0"/>
              <w:jc w:val="left"/>
            </w:pPr>
            <w:r>
              <w:rPr>
                <w:sz w:val="13"/>
              </w:rPr>
              <w:t>12.7</w:t>
            </w:r>
          </w:p>
        </w:tc>
        <w:tc>
          <w:tcPr>
            <w:tcW w:w="726" w:type="dxa"/>
            <w:tcBorders>
              <w:top w:val="nil"/>
              <w:left w:val="nil"/>
              <w:bottom w:val="nil"/>
              <w:right w:val="nil"/>
            </w:tcBorders>
          </w:tcPr>
          <w:p w14:paraId="740E7DDD"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14:paraId="6AFF8B28" w14:textId="77777777" w:rsidR="00FB5E7F" w:rsidRDefault="002A03C6">
            <w:pPr>
              <w:spacing w:after="0" w:line="259" w:lineRule="auto"/>
              <w:ind w:left="0" w:right="0" w:firstLine="0"/>
              <w:jc w:val="left"/>
            </w:pPr>
            <w:r>
              <w:rPr>
                <w:sz w:val="13"/>
              </w:rPr>
              <w:t>20.3</w:t>
            </w:r>
          </w:p>
        </w:tc>
        <w:tc>
          <w:tcPr>
            <w:tcW w:w="792" w:type="dxa"/>
            <w:tcBorders>
              <w:top w:val="nil"/>
              <w:left w:val="nil"/>
              <w:bottom w:val="nil"/>
              <w:right w:val="nil"/>
            </w:tcBorders>
          </w:tcPr>
          <w:p w14:paraId="688A71BE" w14:textId="77777777" w:rsidR="00FB5E7F" w:rsidRDefault="002A03C6">
            <w:pPr>
              <w:spacing w:after="0" w:line="259" w:lineRule="auto"/>
              <w:ind w:left="0" w:right="0" w:firstLine="0"/>
              <w:jc w:val="left"/>
            </w:pPr>
            <w:r>
              <w:rPr>
                <w:sz w:val="13"/>
              </w:rPr>
              <w:t>51.3</w:t>
            </w:r>
          </w:p>
        </w:tc>
        <w:tc>
          <w:tcPr>
            <w:tcW w:w="338" w:type="dxa"/>
            <w:tcBorders>
              <w:top w:val="nil"/>
              <w:left w:val="nil"/>
              <w:bottom w:val="nil"/>
              <w:right w:val="nil"/>
            </w:tcBorders>
          </w:tcPr>
          <w:p w14:paraId="223A7BBD" w14:textId="77777777" w:rsidR="00FB5E7F" w:rsidRDefault="002A03C6">
            <w:pPr>
              <w:spacing w:after="0" w:line="259" w:lineRule="auto"/>
              <w:ind w:left="0" w:right="0" w:firstLine="0"/>
              <w:jc w:val="left"/>
            </w:pPr>
            <w:r>
              <w:rPr>
                <w:sz w:val="13"/>
              </w:rPr>
              <w:t>28.4</w:t>
            </w:r>
          </w:p>
        </w:tc>
      </w:tr>
      <w:tr w:rsidR="00FB5E7F" w14:paraId="188E1AA8" w14:textId="77777777">
        <w:trPr>
          <w:trHeight w:val="271"/>
        </w:trPr>
        <w:tc>
          <w:tcPr>
            <w:tcW w:w="610" w:type="dxa"/>
            <w:tcBorders>
              <w:top w:val="nil"/>
              <w:left w:val="nil"/>
              <w:bottom w:val="nil"/>
              <w:right w:val="nil"/>
            </w:tcBorders>
            <w:shd w:val="clear" w:color="auto" w:fill="E5E5E5"/>
          </w:tcPr>
          <w:p w14:paraId="63A4D9B8" w14:textId="77777777" w:rsidR="00FB5E7F" w:rsidRDefault="002A03C6">
            <w:pPr>
              <w:spacing w:after="0" w:line="259" w:lineRule="auto"/>
              <w:ind w:left="100" w:right="0" w:firstLine="0"/>
              <w:jc w:val="left"/>
            </w:pPr>
            <w:r>
              <w:rPr>
                <w:sz w:val="13"/>
              </w:rPr>
              <w:t>2001</w:t>
            </w:r>
          </w:p>
        </w:tc>
        <w:tc>
          <w:tcPr>
            <w:tcW w:w="534" w:type="dxa"/>
            <w:tcBorders>
              <w:top w:val="nil"/>
              <w:left w:val="nil"/>
              <w:bottom w:val="nil"/>
              <w:right w:val="nil"/>
            </w:tcBorders>
            <w:shd w:val="clear" w:color="auto" w:fill="E5E5E5"/>
          </w:tcPr>
          <w:p w14:paraId="46414E58" w14:textId="77777777" w:rsidR="00FB5E7F" w:rsidRDefault="002A03C6">
            <w:pPr>
              <w:spacing w:after="0" w:line="259" w:lineRule="auto"/>
              <w:ind w:left="0" w:right="0" w:firstLine="0"/>
              <w:jc w:val="left"/>
            </w:pPr>
            <w:r>
              <w:rPr>
                <w:sz w:val="13"/>
              </w:rPr>
              <w:t>3605</w:t>
            </w:r>
          </w:p>
        </w:tc>
        <w:tc>
          <w:tcPr>
            <w:tcW w:w="705" w:type="dxa"/>
            <w:tcBorders>
              <w:top w:val="nil"/>
              <w:left w:val="nil"/>
              <w:bottom w:val="nil"/>
              <w:right w:val="nil"/>
            </w:tcBorders>
            <w:shd w:val="clear" w:color="auto" w:fill="E5E5E5"/>
          </w:tcPr>
          <w:p w14:paraId="52677264" w14:textId="77777777" w:rsidR="00FB5E7F" w:rsidRDefault="002A03C6">
            <w:pPr>
              <w:spacing w:after="0" w:line="259" w:lineRule="auto"/>
              <w:ind w:left="133" w:right="0" w:firstLine="0"/>
              <w:jc w:val="left"/>
            </w:pPr>
            <w:r>
              <w:rPr>
                <w:sz w:val="13"/>
              </w:rPr>
              <w:t>2681.0</w:t>
            </w:r>
          </w:p>
        </w:tc>
        <w:tc>
          <w:tcPr>
            <w:tcW w:w="1105" w:type="dxa"/>
            <w:tcBorders>
              <w:top w:val="nil"/>
              <w:left w:val="nil"/>
              <w:bottom w:val="nil"/>
              <w:right w:val="nil"/>
            </w:tcBorders>
            <w:shd w:val="clear" w:color="auto" w:fill="E5E5E5"/>
          </w:tcPr>
          <w:p w14:paraId="659C39CC" w14:textId="77777777" w:rsidR="00FB5E7F" w:rsidRDefault="002A03C6">
            <w:pPr>
              <w:spacing w:after="0" w:line="259" w:lineRule="auto"/>
              <w:ind w:left="200" w:right="0" w:firstLine="0"/>
              <w:jc w:val="left"/>
            </w:pPr>
            <w:r>
              <w:rPr>
                <w:sz w:val="13"/>
              </w:rPr>
              <w:t>2849.6</w:t>
            </w:r>
          </w:p>
        </w:tc>
        <w:tc>
          <w:tcPr>
            <w:tcW w:w="772" w:type="dxa"/>
            <w:tcBorders>
              <w:top w:val="nil"/>
              <w:left w:val="nil"/>
              <w:bottom w:val="nil"/>
              <w:right w:val="nil"/>
            </w:tcBorders>
            <w:shd w:val="clear" w:color="auto" w:fill="E5E5E5"/>
          </w:tcPr>
          <w:p w14:paraId="35622E49" w14:textId="77777777"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shd w:val="clear" w:color="auto" w:fill="E5E5E5"/>
          </w:tcPr>
          <w:p w14:paraId="129684EF" w14:textId="77777777" w:rsidR="00FB5E7F" w:rsidRDefault="002A03C6">
            <w:pPr>
              <w:spacing w:after="0" w:line="259" w:lineRule="auto"/>
              <w:ind w:left="67" w:right="0" w:firstLine="0"/>
              <w:jc w:val="left"/>
            </w:pPr>
            <w:r>
              <w:rPr>
                <w:sz w:val="13"/>
              </w:rPr>
              <w:t>9.8</w:t>
            </w:r>
          </w:p>
        </w:tc>
        <w:tc>
          <w:tcPr>
            <w:tcW w:w="838" w:type="dxa"/>
            <w:tcBorders>
              <w:top w:val="nil"/>
              <w:left w:val="nil"/>
              <w:bottom w:val="nil"/>
              <w:right w:val="nil"/>
            </w:tcBorders>
            <w:shd w:val="clear" w:color="auto" w:fill="E5E5E5"/>
          </w:tcPr>
          <w:p w14:paraId="33767335"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14:paraId="622E7C70"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2C68B9C4" w14:textId="77777777" w:rsidR="00FB5E7F" w:rsidRDefault="002A03C6">
            <w:pPr>
              <w:spacing w:after="0" w:line="259" w:lineRule="auto"/>
              <w:ind w:left="0" w:right="0" w:firstLine="0"/>
              <w:jc w:val="left"/>
            </w:pPr>
            <w:r>
              <w:rPr>
                <w:sz w:val="13"/>
              </w:rPr>
              <w:t>19.8</w:t>
            </w:r>
          </w:p>
        </w:tc>
        <w:tc>
          <w:tcPr>
            <w:tcW w:w="792" w:type="dxa"/>
            <w:tcBorders>
              <w:top w:val="nil"/>
              <w:left w:val="nil"/>
              <w:bottom w:val="nil"/>
              <w:right w:val="nil"/>
            </w:tcBorders>
            <w:shd w:val="clear" w:color="auto" w:fill="E5E5E5"/>
          </w:tcPr>
          <w:p w14:paraId="48AB6F51" w14:textId="77777777" w:rsidR="00FB5E7F" w:rsidRDefault="002A03C6">
            <w:pPr>
              <w:spacing w:after="0" w:line="259" w:lineRule="auto"/>
              <w:ind w:left="0" w:right="0" w:firstLine="0"/>
              <w:jc w:val="left"/>
            </w:pPr>
            <w:r>
              <w:rPr>
                <w:sz w:val="13"/>
              </w:rPr>
              <w:t>49.3</w:t>
            </w:r>
          </w:p>
        </w:tc>
        <w:tc>
          <w:tcPr>
            <w:tcW w:w="338" w:type="dxa"/>
            <w:tcBorders>
              <w:top w:val="nil"/>
              <w:left w:val="nil"/>
              <w:bottom w:val="nil"/>
              <w:right w:val="nil"/>
            </w:tcBorders>
            <w:shd w:val="clear" w:color="auto" w:fill="E5E5E5"/>
          </w:tcPr>
          <w:p w14:paraId="73DA4B77" w14:textId="77777777" w:rsidR="00FB5E7F" w:rsidRDefault="002A03C6">
            <w:pPr>
              <w:spacing w:after="0" w:line="259" w:lineRule="auto"/>
              <w:ind w:left="0" w:right="0" w:firstLine="0"/>
              <w:jc w:val="left"/>
            </w:pPr>
            <w:r>
              <w:rPr>
                <w:sz w:val="13"/>
              </w:rPr>
              <w:t>30.9</w:t>
            </w:r>
          </w:p>
        </w:tc>
      </w:tr>
      <w:tr w:rsidR="00FB5E7F" w14:paraId="3861F5D6" w14:textId="77777777">
        <w:trPr>
          <w:trHeight w:val="271"/>
        </w:trPr>
        <w:tc>
          <w:tcPr>
            <w:tcW w:w="610" w:type="dxa"/>
            <w:tcBorders>
              <w:top w:val="nil"/>
              <w:left w:val="nil"/>
              <w:bottom w:val="nil"/>
              <w:right w:val="nil"/>
            </w:tcBorders>
          </w:tcPr>
          <w:p w14:paraId="1EA14D6A" w14:textId="77777777" w:rsidR="00FB5E7F" w:rsidRDefault="002A03C6">
            <w:pPr>
              <w:spacing w:after="0" w:line="259" w:lineRule="auto"/>
              <w:ind w:left="100" w:right="0" w:firstLine="0"/>
              <w:jc w:val="left"/>
            </w:pPr>
            <w:r>
              <w:rPr>
                <w:sz w:val="13"/>
              </w:rPr>
              <w:t>2002</w:t>
            </w:r>
          </w:p>
        </w:tc>
        <w:tc>
          <w:tcPr>
            <w:tcW w:w="534" w:type="dxa"/>
            <w:tcBorders>
              <w:top w:val="nil"/>
              <w:left w:val="nil"/>
              <w:bottom w:val="nil"/>
              <w:right w:val="nil"/>
            </w:tcBorders>
          </w:tcPr>
          <w:p w14:paraId="2D239FB2" w14:textId="77777777" w:rsidR="00FB5E7F" w:rsidRDefault="002A03C6">
            <w:pPr>
              <w:spacing w:after="0" w:line="259" w:lineRule="auto"/>
              <w:ind w:left="0" w:right="0" w:firstLine="0"/>
              <w:jc w:val="left"/>
            </w:pPr>
            <w:r>
              <w:rPr>
                <w:sz w:val="13"/>
              </w:rPr>
              <w:t>3803</w:t>
            </w:r>
          </w:p>
        </w:tc>
        <w:tc>
          <w:tcPr>
            <w:tcW w:w="705" w:type="dxa"/>
            <w:tcBorders>
              <w:top w:val="nil"/>
              <w:left w:val="nil"/>
              <w:bottom w:val="nil"/>
              <w:right w:val="nil"/>
            </w:tcBorders>
          </w:tcPr>
          <w:p w14:paraId="4AB22E61" w14:textId="77777777" w:rsidR="00FB5E7F" w:rsidRDefault="002A03C6">
            <w:pPr>
              <w:spacing w:after="0" w:line="259" w:lineRule="auto"/>
              <w:ind w:left="133" w:right="0" w:firstLine="0"/>
              <w:jc w:val="left"/>
            </w:pPr>
            <w:r>
              <w:rPr>
                <w:sz w:val="13"/>
              </w:rPr>
              <w:t>3612.8</w:t>
            </w:r>
          </w:p>
        </w:tc>
        <w:tc>
          <w:tcPr>
            <w:tcW w:w="1105" w:type="dxa"/>
            <w:tcBorders>
              <w:top w:val="nil"/>
              <w:left w:val="nil"/>
              <w:bottom w:val="nil"/>
              <w:right w:val="nil"/>
            </w:tcBorders>
          </w:tcPr>
          <w:p w14:paraId="30AA1A5A" w14:textId="77777777" w:rsidR="00FB5E7F" w:rsidRDefault="002A03C6">
            <w:pPr>
              <w:spacing w:after="0" w:line="259" w:lineRule="auto"/>
              <w:ind w:left="200" w:right="0" w:firstLine="0"/>
              <w:jc w:val="left"/>
            </w:pPr>
            <w:r>
              <w:rPr>
                <w:sz w:val="13"/>
              </w:rPr>
              <w:t>4316.0</w:t>
            </w:r>
          </w:p>
        </w:tc>
        <w:tc>
          <w:tcPr>
            <w:tcW w:w="772" w:type="dxa"/>
            <w:tcBorders>
              <w:top w:val="nil"/>
              <w:left w:val="nil"/>
              <w:bottom w:val="nil"/>
              <w:right w:val="nil"/>
            </w:tcBorders>
          </w:tcPr>
          <w:p w14:paraId="08C1C3BE" w14:textId="77777777"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tcPr>
          <w:p w14:paraId="0C7F09B9" w14:textId="77777777" w:rsidR="00FB5E7F" w:rsidRDefault="002A03C6">
            <w:pPr>
              <w:spacing w:after="0" w:line="259" w:lineRule="auto"/>
              <w:ind w:left="67" w:right="0" w:firstLine="0"/>
              <w:jc w:val="left"/>
            </w:pPr>
            <w:r>
              <w:rPr>
                <w:sz w:val="13"/>
              </w:rPr>
              <w:t>9.9</w:t>
            </w:r>
          </w:p>
        </w:tc>
        <w:tc>
          <w:tcPr>
            <w:tcW w:w="838" w:type="dxa"/>
            <w:tcBorders>
              <w:top w:val="nil"/>
              <w:left w:val="nil"/>
              <w:bottom w:val="nil"/>
              <w:right w:val="nil"/>
            </w:tcBorders>
          </w:tcPr>
          <w:p w14:paraId="00A4AC71"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14:paraId="4878214C" w14:textId="77777777" w:rsidR="00FB5E7F" w:rsidRDefault="002A03C6">
            <w:pPr>
              <w:spacing w:after="0" w:line="259" w:lineRule="auto"/>
              <w:ind w:left="0" w:right="0" w:firstLine="0"/>
              <w:jc w:val="left"/>
            </w:pPr>
            <w:r>
              <w:rPr>
                <w:sz w:val="13"/>
              </w:rPr>
              <w:t>2.1</w:t>
            </w:r>
          </w:p>
        </w:tc>
        <w:tc>
          <w:tcPr>
            <w:tcW w:w="813" w:type="dxa"/>
            <w:tcBorders>
              <w:top w:val="nil"/>
              <w:left w:val="nil"/>
              <w:bottom w:val="nil"/>
              <w:right w:val="nil"/>
            </w:tcBorders>
          </w:tcPr>
          <w:p w14:paraId="43A24DEE" w14:textId="77777777" w:rsidR="00FB5E7F" w:rsidRDefault="002A03C6">
            <w:pPr>
              <w:spacing w:after="0" w:line="259" w:lineRule="auto"/>
              <w:ind w:left="0" w:right="0" w:firstLine="0"/>
              <w:jc w:val="left"/>
            </w:pPr>
            <w:r>
              <w:rPr>
                <w:sz w:val="13"/>
              </w:rPr>
              <w:t>19.3</w:t>
            </w:r>
          </w:p>
        </w:tc>
        <w:tc>
          <w:tcPr>
            <w:tcW w:w="792" w:type="dxa"/>
            <w:tcBorders>
              <w:top w:val="nil"/>
              <w:left w:val="nil"/>
              <w:bottom w:val="nil"/>
              <w:right w:val="nil"/>
            </w:tcBorders>
          </w:tcPr>
          <w:p w14:paraId="4494894A" w14:textId="77777777" w:rsidR="00FB5E7F" w:rsidRDefault="002A03C6">
            <w:pPr>
              <w:spacing w:after="0" w:line="259" w:lineRule="auto"/>
              <w:ind w:left="0" w:right="0" w:firstLine="0"/>
              <w:jc w:val="left"/>
            </w:pPr>
            <w:r>
              <w:rPr>
                <w:sz w:val="13"/>
              </w:rPr>
              <w:t>49.9</w:t>
            </w:r>
          </w:p>
        </w:tc>
        <w:tc>
          <w:tcPr>
            <w:tcW w:w="338" w:type="dxa"/>
            <w:tcBorders>
              <w:top w:val="nil"/>
              <w:left w:val="nil"/>
              <w:bottom w:val="nil"/>
              <w:right w:val="nil"/>
            </w:tcBorders>
          </w:tcPr>
          <w:p w14:paraId="1163AFF5" w14:textId="77777777" w:rsidR="00FB5E7F" w:rsidRDefault="002A03C6">
            <w:pPr>
              <w:spacing w:after="0" w:line="259" w:lineRule="auto"/>
              <w:ind w:left="0" w:right="0" w:firstLine="0"/>
              <w:jc w:val="left"/>
            </w:pPr>
            <w:r>
              <w:rPr>
                <w:sz w:val="13"/>
              </w:rPr>
              <w:t>30.8</w:t>
            </w:r>
          </w:p>
        </w:tc>
      </w:tr>
      <w:tr w:rsidR="00FB5E7F" w14:paraId="55FDD1B1" w14:textId="77777777">
        <w:trPr>
          <w:trHeight w:val="271"/>
        </w:trPr>
        <w:tc>
          <w:tcPr>
            <w:tcW w:w="610" w:type="dxa"/>
            <w:tcBorders>
              <w:top w:val="nil"/>
              <w:left w:val="nil"/>
              <w:bottom w:val="nil"/>
              <w:right w:val="nil"/>
            </w:tcBorders>
            <w:shd w:val="clear" w:color="auto" w:fill="E5E5E5"/>
          </w:tcPr>
          <w:p w14:paraId="2120F68D" w14:textId="77777777" w:rsidR="00FB5E7F" w:rsidRDefault="002A03C6">
            <w:pPr>
              <w:spacing w:after="0" w:line="259" w:lineRule="auto"/>
              <w:ind w:left="100" w:right="0" w:firstLine="0"/>
              <w:jc w:val="left"/>
            </w:pPr>
            <w:r>
              <w:rPr>
                <w:sz w:val="13"/>
              </w:rPr>
              <w:t>2003</w:t>
            </w:r>
          </w:p>
        </w:tc>
        <w:tc>
          <w:tcPr>
            <w:tcW w:w="534" w:type="dxa"/>
            <w:tcBorders>
              <w:top w:val="nil"/>
              <w:left w:val="nil"/>
              <w:bottom w:val="nil"/>
              <w:right w:val="nil"/>
            </w:tcBorders>
            <w:shd w:val="clear" w:color="auto" w:fill="E5E5E5"/>
          </w:tcPr>
          <w:p w14:paraId="089F309B" w14:textId="77777777" w:rsidR="00FB5E7F" w:rsidRDefault="002A03C6">
            <w:pPr>
              <w:spacing w:after="0" w:line="259" w:lineRule="auto"/>
              <w:ind w:left="0" w:right="0" w:firstLine="0"/>
              <w:jc w:val="left"/>
            </w:pPr>
            <w:r>
              <w:rPr>
                <w:sz w:val="13"/>
              </w:rPr>
              <w:t>3858</w:t>
            </w:r>
          </w:p>
        </w:tc>
        <w:tc>
          <w:tcPr>
            <w:tcW w:w="705" w:type="dxa"/>
            <w:tcBorders>
              <w:top w:val="nil"/>
              <w:left w:val="nil"/>
              <w:bottom w:val="nil"/>
              <w:right w:val="nil"/>
            </w:tcBorders>
            <w:shd w:val="clear" w:color="auto" w:fill="E5E5E5"/>
          </w:tcPr>
          <w:p w14:paraId="5E185252" w14:textId="77777777" w:rsidR="00FB5E7F" w:rsidRDefault="002A03C6">
            <w:pPr>
              <w:spacing w:after="0" w:line="259" w:lineRule="auto"/>
              <w:ind w:left="133" w:right="0" w:firstLine="0"/>
              <w:jc w:val="left"/>
            </w:pPr>
            <w:r>
              <w:rPr>
                <w:sz w:val="13"/>
              </w:rPr>
              <w:t>4378.6</w:t>
            </w:r>
          </w:p>
        </w:tc>
        <w:tc>
          <w:tcPr>
            <w:tcW w:w="1105" w:type="dxa"/>
            <w:tcBorders>
              <w:top w:val="nil"/>
              <w:left w:val="nil"/>
              <w:bottom w:val="nil"/>
              <w:right w:val="nil"/>
            </w:tcBorders>
            <w:shd w:val="clear" w:color="auto" w:fill="E5E5E5"/>
          </w:tcPr>
          <w:p w14:paraId="661AED7A" w14:textId="77777777" w:rsidR="00FB5E7F" w:rsidRDefault="002A03C6">
            <w:pPr>
              <w:spacing w:after="0" w:line="259" w:lineRule="auto"/>
              <w:ind w:left="200" w:right="0" w:firstLine="0"/>
              <w:jc w:val="left"/>
            </w:pPr>
            <w:r>
              <w:rPr>
                <w:sz w:val="13"/>
              </w:rPr>
              <w:t>4014.0</w:t>
            </w:r>
          </w:p>
        </w:tc>
        <w:tc>
          <w:tcPr>
            <w:tcW w:w="772" w:type="dxa"/>
            <w:tcBorders>
              <w:top w:val="nil"/>
              <w:left w:val="nil"/>
              <w:bottom w:val="nil"/>
              <w:right w:val="nil"/>
            </w:tcBorders>
            <w:shd w:val="clear" w:color="auto" w:fill="E5E5E5"/>
          </w:tcPr>
          <w:p w14:paraId="32154B6C" w14:textId="77777777"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shd w:val="clear" w:color="auto" w:fill="E5E5E5"/>
          </w:tcPr>
          <w:p w14:paraId="75FB2980" w14:textId="77777777" w:rsidR="00FB5E7F" w:rsidRDefault="002A03C6">
            <w:pPr>
              <w:spacing w:after="0" w:line="259" w:lineRule="auto"/>
              <w:ind w:left="0" w:right="0" w:firstLine="0"/>
              <w:jc w:val="left"/>
            </w:pPr>
            <w:r>
              <w:rPr>
                <w:sz w:val="13"/>
              </w:rPr>
              <w:t>10.1</w:t>
            </w:r>
          </w:p>
        </w:tc>
        <w:tc>
          <w:tcPr>
            <w:tcW w:w="838" w:type="dxa"/>
            <w:tcBorders>
              <w:top w:val="nil"/>
              <w:left w:val="nil"/>
              <w:bottom w:val="nil"/>
              <w:right w:val="nil"/>
            </w:tcBorders>
            <w:shd w:val="clear" w:color="auto" w:fill="E5E5E5"/>
          </w:tcPr>
          <w:p w14:paraId="3F740757"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14:paraId="614A678D"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7E7368FB" w14:textId="77777777" w:rsidR="00FB5E7F" w:rsidRDefault="002A03C6">
            <w:pPr>
              <w:spacing w:after="0" w:line="259" w:lineRule="auto"/>
              <w:ind w:left="0" w:right="0" w:firstLine="0"/>
              <w:jc w:val="left"/>
            </w:pPr>
            <w:r>
              <w:rPr>
                <w:sz w:val="13"/>
              </w:rPr>
              <w:t>19.1</w:t>
            </w:r>
          </w:p>
        </w:tc>
        <w:tc>
          <w:tcPr>
            <w:tcW w:w="792" w:type="dxa"/>
            <w:tcBorders>
              <w:top w:val="nil"/>
              <w:left w:val="nil"/>
              <w:bottom w:val="nil"/>
              <w:right w:val="nil"/>
            </w:tcBorders>
            <w:shd w:val="clear" w:color="auto" w:fill="E5E5E5"/>
          </w:tcPr>
          <w:p w14:paraId="2C8F6071" w14:textId="77777777" w:rsidR="00FB5E7F" w:rsidRDefault="002A03C6">
            <w:pPr>
              <w:spacing w:after="0" w:line="259" w:lineRule="auto"/>
              <w:ind w:left="0" w:right="0" w:firstLine="0"/>
              <w:jc w:val="left"/>
            </w:pPr>
            <w:r>
              <w:rPr>
                <w:sz w:val="13"/>
              </w:rPr>
              <w:t>49.4</w:t>
            </w:r>
          </w:p>
        </w:tc>
        <w:tc>
          <w:tcPr>
            <w:tcW w:w="338" w:type="dxa"/>
            <w:tcBorders>
              <w:top w:val="nil"/>
              <w:left w:val="nil"/>
              <w:bottom w:val="nil"/>
              <w:right w:val="nil"/>
            </w:tcBorders>
            <w:shd w:val="clear" w:color="auto" w:fill="E5E5E5"/>
          </w:tcPr>
          <w:p w14:paraId="1373A140" w14:textId="77777777" w:rsidR="00FB5E7F" w:rsidRDefault="002A03C6">
            <w:pPr>
              <w:spacing w:after="0" w:line="259" w:lineRule="auto"/>
              <w:ind w:left="0" w:right="0" w:firstLine="0"/>
              <w:jc w:val="left"/>
            </w:pPr>
            <w:r>
              <w:rPr>
                <w:sz w:val="13"/>
              </w:rPr>
              <w:t>31.5</w:t>
            </w:r>
          </w:p>
        </w:tc>
      </w:tr>
      <w:tr w:rsidR="00FB5E7F" w14:paraId="5130068F" w14:textId="77777777">
        <w:trPr>
          <w:trHeight w:val="271"/>
        </w:trPr>
        <w:tc>
          <w:tcPr>
            <w:tcW w:w="610" w:type="dxa"/>
            <w:tcBorders>
              <w:top w:val="nil"/>
              <w:left w:val="nil"/>
              <w:bottom w:val="nil"/>
              <w:right w:val="nil"/>
            </w:tcBorders>
          </w:tcPr>
          <w:p w14:paraId="05624B0C" w14:textId="77777777" w:rsidR="00FB5E7F" w:rsidRDefault="002A03C6">
            <w:pPr>
              <w:spacing w:after="0" w:line="259" w:lineRule="auto"/>
              <w:ind w:left="100" w:right="0" w:firstLine="0"/>
              <w:jc w:val="left"/>
            </w:pPr>
            <w:r>
              <w:rPr>
                <w:sz w:val="13"/>
              </w:rPr>
              <w:t>2004</w:t>
            </w:r>
          </w:p>
        </w:tc>
        <w:tc>
          <w:tcPr>
            <w:tcW w:w="534" w:type="dxa"/>
            <w:tcBorders>
              <w:top w:val="nil"/>
              <w:left w:val="nil"/>
              <w:bottom w:val="nil"/>
              <w:right w:val="nil"/>
            </w:tcBorders>
          </w:tcPr>
          <w:p w14:paraId="26E5B35F" w14:textId="77777777" w:rsidR="00FB5E7F" w:rsidRDefault="002A03C6">
            <w:pPr>
              <w:spacing w:after="0" w:line="259" w:lineRule="auto"/>
              <w:ind w:left="0" w:right="0" w:firstLine="0"/>
              <w:jc w:val="left"/>
            </w:pPr>
            <w:r>
              <w:rPr>
                <w:sz w:val="13"/>
              </w:rPr>
              <w:t>3968</w:t>
            </w:r>
          </w:p>
        </w:tc>
        <w:tc>
          <w:tcPr>
            <w:tcW w:w="705" w:type="dxa"/>
            <w:tcBorders>
              <w:top w:val="nil"/>
              <w:left w:val="nil"/>
              <w:bottom w:val="nil"/>
              <w:right w:val="nil"/>
            </w:tcBorders>
          </w:tcPr>
          <w:p w14:paraId="551F1D33" w14:textId="77777777" w:rsidR="00FB5E7F" w:rsidRDefault="002A03C6">
            <w:pPr>
              <w:spacing w:after="0" w:line="259" w:lineRule="auto"/>
              <w:ind w:left="133" w:right="0" w:firstLine="0"/>
              <w:jc w:val="left"/>
            </w:pPr>
            <w:r>
              <w:rPr>
                <w:sz w:val="13"/>
              </w:rPr>
              <w:t>5379.0</w:t>
            </w:r>
          </w:p>
        </w:tc>
        <w:tc>
          <w:tcPr>
            <w:tcW w:w="1105" w:type="dxa"/>
            <w:tcBorders>
              <w:top w:val="nil"/>
              <w:left w:val="nil"/>
              <w:bottom w:val="nil"/>
              <w:right w:val="nil"/>
            </w:tcBorders>
          </w:tcPr>
          <w:p w14:paraId="25B017A1" w14:textId="77777777" w:rsidR="00FB5E7F" w:rsidRDefault="002A03C6">
            <w:pPr>
              <w:spacing w:after="0" w:line="259" w:lineRule="auto"/>
              <w:ind w:left="200" w:right="0" w:firstLine="0"/>
              <w:jc w:val="left"/>
            </w:pPr>
            <w:r>
              <w:rPr>
                <w:sz w:val="13"/>
              </w:rPr>
              <w:t>4918.5</w:t>
            </w:r>
          </w:p>
        </w:tc>
        <w:tc>
          <w:tcPr>
            <w:tcW w:w="772" w:type="dxa"/>
            <w:tcBorders>
              <w:top w:val="nil"/>
              <w:left w:val="nil"/>
              <w:bottom w:val="nil"/>
              <w:right w:val="nil"/>
            </w:tcBorders>
          </w:tcPr>
          <w:p w14:paraId="6F8736C1" w14:textId="77777777" w:rsidR="00FB5E7F" w:rsidRDefault="002A03C6">
            <w:pPr>
              <w:spacing w:after="0" w:line="259" w:lineRule="auto"/>
              <w:ind w:left="0" w:right="0" w:firstLine="0"/>
              <w:jc w:val="left"/>
            </w:pPr>
            <w:r>
              <w:rPr>
                <w:sz w:val="13"/>
              </w:rPr>
              <w:t>22.0</w:t>
            </w:r>
          </w:p>
        </w:tc>
        <w:tc>
          <w:tcPr>
            <w:tcW w:w="772" w:type="dxa"/>
            <w:tcBorders>
              <w:top w:val="nil"/>
              <w:left w:val="nil"/>
              <w:bottom w:val="nil"/>
              <w:right w:val="nil"/>
            </w:tcBorders>
          </w:tcPr>
          <w:p w14:paraId="314C7DF4" w14:textId="77777777" w:rsidR="00FB5E7F" w:rsidRDefault="002A03C6">
            <w:pPr>
              <w:spacing w:after="0" w:line="259" w:lineRule="auto"/>
              <w:ind w:left="0" w:right="0" w:firstLine="0"/>
              <w:jc w:val="left"/>
            </w:pPr>
            <w:r>
              <w:rPr>
                <w:sz w:val="13"/>
              </w:rPr>
              <w:t>10.2</w:t>
            </w:r>
          </w:p>
        </w:tc>
        <w:tc>
          <w:tcPr>
            <w:tcW w:w="838" w:type="dxa"/>
            <w:tcBorders>
              <w:top w:val="nil"/>
              <w:left w:val="nil"/>
              <w:bottom w:val="nil"/>
              <w:right w:val="nil"/>
            </w:tcBorders>
          </w:tcPr>
          <w:p w14:paraId="5E88CC96"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14:paraId="411D7341"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14:paraId="21DB5982" w14:textId="77777777" w:rsidR="00FB5E7F" w:rsidRDefault="002A03C6">
            <w:pPr>
              <w:spacing w:after="0" w:line="259" w:lineRule="auto"/>
              <w:ind w:left="0" w:right="0" w:firstLine="0"/>
              <w:jc w:val="left"/>
            </w:pPr>
            <w:r>
              <w:rPr>
                <w:sz w:val="13"/>
              </w:rPr>
              <w:t>18.4</w:t>
            </w:r>
          </w:p>
        </w:tc>
        <w:tc>
          <w:tcPr>
            <w:tcW w:w="792" w:type="dxa"/>
            <w:tcBorders>
              <w:top w:val="nil"/>
              <w:left w:val="nil"/>
              <w:bottom w:val="nil"/>
              <w:right w:val="nil"/>
            </w:tcBorders>
          </w:tcPr>
          <w:p w14:paraId="7705A258" w14:textId="77777777" w:rsidR="00FB5E7F" w:rsidRDefault="002A03C6">
            <w:pPr>
              <w:spacing w:after="0" w:line="259" w:lineRule="auto"/>
              <w:ind w:left="0" w:right="0" w:firstLine="0"/>
              <w:jc w:val="left"/>
            </w:pPr>
            <w:r>
              <w:rPr>
                <w:sz w:val="13"/>
              </w:rPr>
              <w:t>50.3</w:t>
            </w:r>
          </w:p>
        </w:tc>
        <w:tc>
          <w:tcPr>
            <w:tcW w:w="338" w:type="dxa"/>
            <w:tcBorders>
              <w:top w:val="nil"/>
              <w:left w:val="nil"/>
              <w:bottom w:val="nil"/>
              <w:right w:val="nil"/>
            </w:tcBorders>
          </w:tcPr>
          <w:p w14:paraId="2E320D2B" w14:textId="77777777" w:rsidR="00FB5E7F" w:rsidRDefault="002A03C6">
            <w:pPr>
              <w:spacing w:after="0" w:line="259" w:lineRule="auto"/>
              <w:ind w:left="0" w:right="0" w:firstLine="0"/>
              <w:jc w:val="left"/>
            </w:pPr>
            <w:r>
              <w:rPr>
                <w:sz w:val="13"/>
              </w:rPr>
              <w:t>31.2</w:t>
            </w:r>
          </w:p>
        </w:tc>
      </w:tr>
      <w:tr w:rsidR="00FB5E7F" w14:paraId="407F0113" w14:textId="77777777">
        <w:trPr>
          <w:trHeight w:val="271"/>
        </w:trPr>
        <w:tc>
          <w:tcPr>
            <w:tcW w:w="610" w:type="dxa"/>
            <w:tcBorders>
              <w:top w:val="nil"/>
              <w:left w:val="nil"/>
              <w:bottom w:val="nil"/>
              <w:right w:val="nil"/>
            </w:tcBorders>
            <w:shd w:val="clear" w:color="auto" w:fill="E5E5E5"/>
          </w:tcPr>
          <w:p w14:paraId="3A7870EB" w14:textId="77777777" w:rsidR="00FB5E7F" w:rsidRDefault="002A03C6">
            <w:pPr>
              <w:spacing w:after="0" w:line="259" w:lineRule="auto"/>
              <w:ind w:left="100" w:right="0" w:firstLine="0"/>
              <w:jc w:val="left"/>
            </w:pPr>
            <w:r>
              <w:rPr>
                <w:sz w:val="13"/>
              </w:rPr>
              <w:t>2005</w:t>
            </w:r>
          </w:p>
        </w:tc>
        <w:tc>
          <w:tcPr>
            <w:tcW w:w="534" w:type="dxa"/>
            <w:tcBorders>
              <w:top w:val="nil"/>
              <w:left w:val="nil"/>
              <w:bottom w:val="nil"/>
              <w:right w:val="nil"/>
            </w:tcBorders>
            <w:shd w:val="clear" w:color="auto" w:fill="E5E5E5"/>
          </w:tcPr>
          <w:p w14:paraId="3990C076" w14:textId="77777777" w:rsidR="00FB5E7F" w:rsidRDefault="002A03C6">
            <w:pPr>
              <w:spacing w:after="0" w:line="259" w:lineRule="auto"/>
              <w:ind w:left="0" w:right="0" w:firstLine="0"/>
              <w:jc w:val="left"/>
            </w:pPr>
            <w:r>
              <w:rPr>
                <w:sz w:val="13"/>
              </w:rPr>
              <w:t>3913</w:t>
            </w:r>
          </w:p>
        </w:tc>
        <w:tc>
          <w:tcPr>
            <w:tcW w:w="705" w:type="dxa"/>
            <w:tcBorders>
              <w:top w:val="nil"/>
              <w:left w:val="nil"/>
              <w:bottom w:val="nil"/>
              <w:right w:val="nil"/>
            </w:tcBorders>
            <w:shd w:val="clear" w:color="auto" w:fill="E5E5E5"/>
          </w:tcPr>
          <w:p w14:paraId="01344796" w14:textId="77777777" w:rsidR="00FB5E7F" w:rsidRDefault="002A03C6">
            <w:pPr>
              <w:spacing w:after="0" w:line="259" w:lineRule="auto"/>
              <w:ind w:left="133" w:right="0" w:firstLine="0"/>
              <w:jc w:val="left"/>
            </w:pPr>
            <w:r>
              <w:rPr>
                <w:sz w:val="13"/>
              </w:rPr>
              <w:t>6637.9</w:t>
            </w:r>
          </w:p>
        </w:tc>
        <w:tc>
          <w:tcPr>
            <w:tcW w:w="1105" w:type="dxa"/>
            <w:tcBorders>
              <w:top w:val="nil"/>
              <w:left w:val="nil"/>
              <w:bottom w:val="nil"/>
              <w:right w:val="nil"/>
            </w:tcBorders>
            <w:shd w:val="clear" w:color="auto" w:fill="E5E5E5"/>
          </w:tcPr>
          <w:p w14:paraId="4DAAFB5D" w14:textId="77777777" w:rsidR="00FB5E7F" w:rsidRDefault="002A03C6">
            <w:pPr>
              <w:spacing w:after="0" w:line="259" w:lineRule="auto"/>
              <w:ind w:left="200" w:right="0" w:firstLine="0"/>
              <w:jc w:val="left"/>
            </w:pPr>
            <w:r>
              <w:rPr>
                <w:sz w:val="13"/>
              </w:rPr>
              <w:t>5716.1</w:t>
            </w:r>
          </w:p>
        </w:tc>
        <w:tc>
          <w:tcPr>
            <w:tcW w:w="772" w:type="dxa"/>
            <w:tcBorders>
              <w:top w:val="nil"/>
              <w:left w:val="nil"/>
              <w:bottom w:val="nil"/>
              <w:right w:val="nil"/>
            </w:tcBorders>
            <w:shd w:val="clear" w:color="auto" w:fill="E5E5E5"/>
          </w:tcPr>
          <w:p w14:paraId="337A0FA1" w14:textId="77777777" w:rsidR="00FB5E7F" w:rsidRDefault="002A03C6">
            <w:pPr>
              <w:spacing w:after="0" w:line="259" w:lineRule="auto"/>
              <w:ind w:left="0" w:right="0" w:firstLine="0"/>
              <w:jc w:val="left"/>
            </w:pPr>
            <w:r>
              <w:rPr>
                <w:sz w:val="13"/>
              </w:rPr>
              <w:t>22.1</w:t>
            </w:r>
          </w:p>
        </w:tc>
        <w:tc>
          <w:tcPr>
            <w:tcW w:w="772" w:type="dxa"/>
            <w:tcBorders>
              <w:top w:val="nil"/>
              <w:left w:val="nil"/>
              <w:bottom w:val="nil"/>
              <w:right w:val="nil"/>
            </w:tcBorders>
            <w:shd w:val="clear" w:color="auto" w:fill="E5E5E5"/>
          </w:tcPr>
          <w:p w14:paraId="6CB6678E" w14:textId="77777777" w:rsidR="00FB5E7F" w:rsidRDefault="002A03C6">
            <w:pPr>
              <w:spacing w:after="0" w:line="259" w:lineRule="auto"/>
              <w:ind w:left="0" w:right="0" w:firstLine="0"/>
              <w:jc w:val="left"/>
            </w:pPr>
            <w:r>
              <w:rPr>
                <w:sz w:val="13"/>
              </w:rPr>
              <w:t>10.4</w:t>
            </w:r>
          </w:p>
        </w:tc>
        <w:tc>
          <w:tcPr>
            <w:tcW w:w="838" w:type="dxa"/>
            <w:tcBorders>
              <w:top w:val="nil"/>
              <w:left w:val="nil"/>
              <w:bottom w:val="nil"/>
              <w:right w:val="nil"/>
            </w:tcBorders>
            <w:shd w:val="clear" w:color="auto" w:fill="E5E5E5"/>
          </w:tcPr>
          <w:p w14:paraId="2CAFAB26"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14:paraId="6A458E52"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0971BE81" w14:textId="77777777" w:rsidR="00FB5E7F" w:rsidRDefault="002A03C6">
            <w:pPr>
              <w:spacing w:after="0" w:line="259" w:lineRule="auto"/>
              <w:ind w:left="0" w:right="0" w:firstLine="0"/>
              <w:jc w:val="left"/>
            </w:pPr>
            <w:r>
              <w:rPr>
                <w:sz w:val="13"/>
              </w:rPr>
              <w:t>18.4</w:t>
            </w:r>
          </w:p>
        </w:tc>
        <w:tc>
          <w:tcPr>
            <w:tcW w:w="792" w:type="dxa"/>
            <w:tcBorders>
              <w:top w:val="nil"/>
              <w:left w:val="nil"/>
              <w:bottom w:val="nil"/>
              <w:right w:val="nil"/>
            </w:tcBorders>
            <w:shd w:val="clear" w:color="auto" w:fill="E5E5E5"/>
          </w:tcPr>
          <w:p w14:paraId="6BA5FEC0" w14:textId="77777777" w:rsidR="00FB5E7F" w:rsidRDefault="002A03C6">
            <w:pPr>
              <w:spacing w:after="0" w:line="259" w:lineRule="auto"/>
              <w:ind w:left="0" w:right="0" w:firstLine="0"/>
              <w:jc w:val="left"/>
            </w:pPr>
            <w:r>
              <w:rPr>
                <w:sz w:val="13"/>
              </w:rPr>
              <w:t>49.6</w:t>
            </w:r>
          </w:p>
        </w:tc>
        <w:tc>
          <w:tcPr>
            <w:tcW w:w="338" w:type="dxa"/>
            <w:tcBorders>
              <w:top w:val="nil"/>
              <w:left w:val="nil"/>
              <w:bottom w:val="nil"/>
              <w:right w:val="nil"/>
            </w:tcBorders>
            <w:shd w:val="clear" w:color="auto" w:fill="E5E5E5"/>
          </w:tcPr>
          <w:p w14:paraId="5A2B0C2D" w14:textId="77777777" w:rsidR="00FB5E7F" w:rsidRDefault="002A03C6">
            <w:pPr>
              <w:spacing w:after="0" w:line="259" w:lineRule="auto"/>
              <w:ind w:left="0" w:right="0" w:firstLine="0"/>
              <w:jc w:val="left"/>
            </w:pPr>
            <w:r>
              <w:rPr>
                <w:sz w:val="13"/>
              </w:rPr>
              <w:t>32.0</w:t>
            </w:r>
          </w:p>
        </w:tc>
      </w:tr>
      <w:tr w:rsidR="00FB5E7F" w14:paraId="129AE718" w14:textId="77777777">
        <w:trPr>
          <w:trHeight w:val="271"/>
        </w:trPr>
        <w:tc>
          <w:tcPr>
            <w:tcW w:w="610" w:type="dxa"/>
            <w:tcBorders>
              <w:top w:val="nil"/>
              <w:left w:val="nil"/>
              <w:bottom w:val="nil"/>
              <w:right w:val="nil"/>
            </w:tcBorders>
          </w:tcPr>
          <w:p w14:paraId="635910DD" w14:textId="77777777" w:rsidR="00FB5E7F" w:rsidRDefault="002A03C6">
            <w:pPr>
              <w:spacing w:after="0" w:line="259" w:lineRule="auto"/>
              <w:ind w:left="100" w:right="0" w:firstLine="0"/>
              <w:jc w:val="left"/>
            </w:pPr>
            <w:r>
              <w:rPr>
                <w:sz w:val="13"/>
              </w:rPr>
              <w:t>2006</w:t>
            </w:r>
          </w:p>
        </w:tc>
        <w:tc>
          <w:tcPr>
            <w:tcW w:w="534" w:type="dxa"/>
            <w:tcBorders>
              <w:top w:val="nil"/>
              <w:left w:val="nil"/>
              <w:bottom w:val="nil"/>
              <w:right w:val="nil"/>
            </w:tcBorders>
          </w:tcPr>
          <w:p w14:paraId="6AE8DBC1" w14:textId="77777777" w:rsidR="00FB5E7F" w:rsidRDefault="002A03C6">
            <w:pPr>
              <w:spacing w:after="0" w:line="259" w:lineRule="auto"/>
              <w:ind w:left="0" w:right="0" w:firstLine="0"/>
              <w:jc w:val="left"/>
            </w:pPr>
            <w:r>
              <w:rPr>
                <w:sz w:val="13"/>
              </w:rPr>
              <w:t>4804</w:t>
            </w:r>
          </w:p>
        </w:tc>
        <w:tc>
          <w:tcPr>
            <w:tcW w:w="705" w:type="dxa"/>
            <w:tcBorders>
              <w:top w:val="nil"/>
              <w:left w:val="nil"/>
              <w:bottom w:val="nil"/>
              <w:right w:val="nil"/>
            </w:tcBorders>
          </w:tcPr>
          <w:p w14:paraId="0243636B" w14:textId="77777777" w:rsidR="00FB5E7F" w:rsidRDefault="002A03C6">
            <w:pPr>
              <w:spacing w:after="0" w:line="259" w:lineRule="auto"/>
              <w:ind w:left="133" w:right="0" w:firstLine="0"/>
              <w:jc w:val="left"/>
            </w:pPr>
            <w:r>
              <w:rPr>
                <w:sz w:val="13"/>
              </w:rPr>
              <w:t>8089.9</w:t>
            </w:r>
          </w:p>
        </w:tc>
        <w:tc>
          <w:tcPr>
            <w:tcW w:w="1105" w:type="dxa"/>
            <w:tcBorders>
              <w:top w:val="nil"/>
              <w:left w:val="nil"/>
              <w:bottom w:val="nil"/>
              <w:right w:val="nil"/>
            </w:tcBorders>
          </w:tcPr>
          <w:p w14:paraId="6E49AD5A" w14:textId="77777777" w:rsidR="00FB5E7F" w:rsidRDefault="002A03C6">
            <w:pPr>
              <w:spacing w:after="0" w:line="259" w:lineRule="auto"/>
              <w:ind w:left="200" w:right="0" w:firstLine="0"/>
              <w:jc w:val="left"/>
            </w:pPr>
            <w:r>
              <w:rPr>
                <w:sz w:val="13"/>
              </w:rPr>
              <w:t>6563.9</w:t>
            </w:r>
          </w:p>
        </w:tc>
        <w:tc>
          <w:tcPr>
            <w:tcW w:w="772" w:type="dxa"/>
            <w:tcBorders>
              <w:top w:val="nil"/>
              <w:left w:val="nil"/>
              <w:bottom w:val="nil"/>
              <w:right w:val="nil"/>
            </w:tcBorders>
          </w:tcPr>
          <w:p w14:paraId="1B8C395B" w14:textId="77777777"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tcPr>
          <w:p w14:paraId="6D811293" w14:textId="77777777" w:rsidR="00FB5E7F" w:rsidRDefault="002A03C6">
            <w:pPr>
              <w:spacing w:after="0" w:line="259" w:lineRule="auto"/>
              <w:ind w:left="0" w:right="0" w:firstLine="0"/>
              <w:jc w:val="left"/>
            </w:pPr>
            <w:r>
              <w:rPr>
                <w:sz w:val="13"/>
              </w:rPr>
              <w:t>10.4</w:t>
            </w:r>
          </w:p>
        </w:tc>
        <w:tc>
          <w:tcPr>
            <w:tcW w:w="838" w:type="dxa"/>
            <w:tcBorders>
              <w:top w:val="nil"/>
              <w:left w:val="nil"/>
              <w:bottom w:val="nil"/>
              <w:right w:val="nil"/>
            </w:tcBorders>
          </w:tcPr>
          <w:p w14:paraId="0BB28C4A"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tcPr>
          <w:p w14:paraId="5BBCA229"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tcPr>
          <w:p w14:paraId="6EA5F055" w14:textId="77777777" w:rsidR="00FB5E7F" w:rsidRDefault="002A03C6">
            <w:pPr>
              <w:spacing w:after="0" w:line="259" w:lineRule="auto"/>
              <w:ind w:left="0" w:right="0" w:firstLine="0"/>
              <w:jc w:val="left"/>
            </w:pPr>
            <w:r>
              <w:rPr>
                <w:sz w:val="13"/>
              </w:rPr>
              <w:t>18.0</w:t>
            </w:r>
          </w:p>
        </w:tc>
        <w:tc>
          <w:tcPr>
            <w:tcW w:w="792" w:type="dxa"/>
            <w:tcBorders>
              <w:top w:val="nil"/>
              <w:left w:val="nil"/>
              <w:bottom w:val="nil"/>
              <w:right w:val="nil"/>
            </w:tcBorders>
          </w:tcPr>
          <w:p w14:paraId="6F01ED3B" w14:textId="77777777" w:rsidR="00FB5E7F" w:rsidRDefault="002A03C6">
            <w:pPr>
              <w:spacing w:after="0" w:line="259" w:lineRule="auto"/>
              <w:ind w:left="0" w:right="0" w:firstLine="0"/>
              <w:jc w:val="left"/>
            </w:pPr>
            <w:r>
              <w:rPr>
                <w:sz w:val="13"/>
              </w:rPr>
              <w:t>50.9</w:t>
            </w:r>
          </w:p>
        </w:tc>
        <w:tc>
          <w:tcPr>
            <w:tcW w:w="338" w:type="dxa"/>
            <w:tcBorders>
              <w:top w:val="nil"/>
              <w:left w:val="nil"/>
              <w:bottom w:val="nil"/>
              <w:right w:val="nil"/>
            </w:tcBorders>
          </w:tcPr>
          <w:p w14:paraId="37F6D01E" w14:textId="77777777" w:rsidR="00FB5E7F" w:rsidRDefault="002A03C6">
            <w:pPr>
              <w:spacing w:after="0" w:line="259" w:lineRule="auto"/>
              <w:ind w:left="0" w:right="0" w:firstLine="0"/>
              <w:jc w:val="left"/>
            </w:pPr>
            <w:r>
              <w:rPr>
                <w:sz w:val="13"/>
              </w:rPr>
              <w:t>31.1</w:t>
            </w:r>
          </w:p>
        </w:tc>
      </w:tr>
      <w:tr w:rsidR="00FB5E7F" w14:paraId="1A70A6C8" w14:textId="77777777">
        <w:trPr>
          <w:trHeight w:val="271"/>
        </w:trPr>
        <w:tc>
          <w:tcPr>
            <w:tcW w:w="610" w:type="dxa"/>
            <w:tcBorders>
              <w:top w:val="nil"/>
              <w:left w:val="nil"/>
              <w:bottom w:val="nil"/>
              <w:right w:val="nil"/>
            </w:tcBorders>
            <w:shd w:val="clear" w:color="auto" w:fill="E5E5E5"/>
          </w:tcPr>
          <w:p w14:paraId="5BA02F2D" w14:textId="77777777" w:rsidR="00FB5E7F" w:rsidRDefault="002A03C6">
            <w:pPr>
              <w:spacing w:after="0" w:line="259" w:lineRule="auto"/>
              <w:ind w:left="100" w:right="0" w:firstLine="0"/>
              <w:jc w:val="left"/>
            </w:pPr>
            <w:r>
              <w:rPr>
                <w:sz w:val="13"/>
              </w:rPr>
              <w:t>2007</w:t>
            </w:r>
          </w:p>
        </w:tc>
        <w:tc>
          <w:tcPr>
            <w:tcW w:w="534" w:type="dxa"/>
            <w:tcBorders>
              <w:top w:val="nil"/>
              <w:left w:val="nil"/>
              <w:bottom w:val="nil"/>
              <w:right w:val="nil"/>
            </w:tcBorders>
            <w:shd w:val="clear" w:color="auto" w:fill="E5E5E5"/>
          </w:tcPr>
          <w:p w14:paraId="2B3EB8AD" w14:textId="77777777" w:rsidR="00FB5E7F" w:rsidRDefault="002A03C6">
            <w:pPr>
              <w:spacing w:after="0" w:line="259" w:lineRule="auto"/>
              <w:ind w:left="0" w:right="0" w:firstLine="0"/>
              <w:jc w:val="left"/>
            </w:pPr>
            <w:r>
              <w:rPr>
                <w:sz w:val="13"/>
              </w:rPr>
              <w:t>4726</w:t>
            </w:r>
          </w:p>
        </w:tc>
        <w:tc>
          <w:tcPr>
            <w:tcW w:w="705" w:type="dxa"/>
            <w:tcBorders>
              <w:top w:val="nil"/>
              <w:left w:val="nil"/>
              <w:bottom w:val="nil"/>
              <w:right w:val="nil"/>
            </w:tcBorders>
            <w:shd w:val="clear" w:color="auto" w:fill="E5E5E5"/>
          </w:tcPr>
          <w:p w14:paraId="203F8AD5" w14:textId="77777777" w:rsidR="00FB5E7F" w:rsidRDefault="002A03C6">
            <w:pPr>
              <w:spacing w:after="0" w:line="259" w:lineRule="auto"/>
              <w:ind w:left="133" w:right="0" w:firstLine="0"/>
              <w:jc w:val="left"/>
            </w:pPr>
            <w:r>
              <w:rPr>
                <w:sz w:val="13"/>
              </w:rPr>
              <w:t>9662.5</w:t>
            </w:r>
          </w:p>
        </w:tc>
        <w:tc>
          <w:tcPr>
            <w:tcW w:w="1105" w:type="dxa"/>
            <w:tcBorders>
              <w:top w:val="nil"/>
              <w:left w:val="nil"/>
              <w:bottom w:val="nil"/>
              <w:right w:val="nil"/>
            </w:tcBorders>
            <w:shd w:val="clear" w:color="auto" w:fill="E5E5E5"/>
          </w:tcPr>
          <w:p w14:paraId="40BDD9E2" w14:textId="77777777" w:rsidR="00FB5E7F" w:rsidRDefault="002A03C6">
            <w:pPr>
              <w:spacing w:after="0" w:line="259" w:lineRule="auto"/>
              <w:ind w:left="200" w:right="0" w:firstLine="0"/>
              <w:jc w:val="left"/>
            </w:pPr>
            <w:r>
              <w:rPr>
                <w:sz w:val="13"/>
              </w:rPr>
              <w:t>7124.7</w:t>
            </w:r>
          </w:p>
        </w:tc>
        <w:tc>
          <w:tcPr>
            <w:tcW w:w="772" w:type="dxa"/>
            <w:tcBorders>
              <w:top w:val="nil"/>
              <w:left w:val="nil"/>
              <w:bottom w:val="nil"/>
              <w:right w:val="nil"/>
            </w:tcBorders>
            <w:shd w:val="clear" w:color="auto" w:fill="E5E5E5"/>
          </w:tcPr>
          <w:p w14:paraId="4E5C7809" w14:textId="77777777"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14:paraId="4C75CF4E" w14:textId="77777777" w:rsidR="00FB5E7F" w:rsidRDefault="002A03C6">
            <w:pPr>
              <w:spacing w:after="0" w:line="259" w:lineRule="auto"/>
              <w:ind w:left="0" w:right="0" w:firstLine="0"/>
              <w:jc w:val="left"/>
            </w:pPr>
            <w:r>
              <w:rPr>
                <w:sz w:val="13"/>
              </w:rPr>
              <w:t>10.6</w:t>
            </w:r>
          </w:p>
        </w:tc>
        <w:tc>
          <w:tcPr>
            <w:tcW w:w="838" w:type="dxa"/>
            <w:tcBorders>
              <w:top w:val="nil"/>
              <w:left w:val="nil"/>
              <w:bottom w:val="nil"/>
              <w:right w:val="nil"/>
            </w:tcBorders>
            <w:shd w:val="clear" w:color="auto" w:fill="E5E5E5"/>
          </w:tcPr>
          <w:p w14:paraId="5E9EBB9A" w14:textId="77777777" w:rsidR="00FB5E7F" w:rsidRDefault="002A03C6">
            <w:pPr>
              <w:spacing w:after="0" w:line="259" w:lineRule="auto"/>
              <w:ind w:left="0" w:right="0" w:firstLine="0"/>
              <w:jc w:val="left"/>
            </w:pPr>
            <w:r>
              <w:rPr>
                <w:sz w:val="13"/>
              </w:rPr>
              <w:t>12.8</w:t>
            </w:r>
          </w:p>
        </w:tc>
        <w:tc>
          <w:tcPr>
            <w:tcW w:w="726" w:type="dxa"/>
            <w:tcBorders>
              <w:top w:val="nil"/>
              <w:left w:val="nil"/>
              <w:bottom w:val="nil"/>
              <w:right w:val="nil"/>
            </w:tcBorders>
            <w:shd w:val="clear" w:color="auto" w:fill="E5E5E5"/>
          </w:tcPr>
          <w:p w14:paraId="0A8FDBBD" w14:textId="77777777" w:rsidR="00FB5E7F" w:rsidRDefault="002A03C6">
            <w:pPr>
              <w:spacing w:after="0" w:line="259" w:lineRule="auto"/>
              <w:ind w:left="0" w:right="0" w:firstLine="0"/>
              <w:jc w:val="left"/>
            </w:pPr>
            <w:r>
              <w:rPr>
                <w:sz w:val="13"/>
              </w:rPr>
              <w:t>2.2</w:t>
            </w:r>
          </w:p>
        </w:tc>
        <w:tc>
          <w:tcPr>
            <w:tcW w:w="813" w:type="dxa"/>
            <w:tcBorders>
              <w:top w:val="nil"/>
              <w:left w:val="nil"/>
              <w:bottom w:val="nil"/>
              <w:right w:val="nil"/>
            </w:tcBorders>
            <w:shd w:val="clear" w:color="auto" w:fill="E5E5E5"/>
          </w:tcPr>
          <w:p w14:paraId="4BED9E80" w14:textId="77777777" w:rsidR="00FB5E7F" w:rsidRDefault="002A03C6">
            <w:pPr>
              <w:spacing w:after="0" w:line="259" w:lineRule="auto"/>
              <w:ind w:left="0" w:right="0" w:firstLine="0"/>
              <w:jc w:val="left"/>
            </w:pPr>
            <w:r>
              <w:rPr>
                <w:sz w:val="13"/>
              </w:rPr>
              <w:t>18.5</w:t>
            </w:r>
          </w:p>
        </w:tc>
        <w:tc>
          <w:tcPr>
            <w:tcW w:w="792" w:type="dxa"/>
            <w:tcBorders>
              <w:top w:val="nil"/>
              <w:left w:val="nil"/>
              <w:bottom w:val="nil"/>
              <w:right w:val="nil"/>
            </w:tcBorders>
            <w:shd w:val="clear" w:color="auto" w:fill="E5E5E5"/>
          </w:tcPr>
          <w:p w14:paraId="75E68138" w14:textId="77777777" w:rsidR="00FB5E7F" w:rsidRDefault="002A03C6">
            <w:pPr>
              <w:spacing w:after="0" w:line="259" w:lineRule="auto"/>
              <w:ind w:left="0" w:right="0" w:firstLine="0"/>
              <w:jc w:val="left"/>
            </w:pPr>
            <w:r>
              <w:rPr>
                <w:sz w:val="13"/>
              </w:rPr>
              <w:t>50.2</w:t>
            </w:r>
          </w:p>
        </w:tc>
        <w:tc>
          <w:tcPr>
            <w:tcW w:w="338" w:type="dxa"/>
            <w:tcBorders>
              <w:top w:val="nil"/>
              <w:left w:val="nil"/>
              <w:bottom w:val="nil"/>
              <w:right w:val="nil"/>
            </w:tcBorders>
            <w:shd w:val="clear" w:color="auto" w:fill="E5E5E5"/>
          </w:tcPr>
          <w:p w14:paraId="26F830B0" w14:textId="77777777" w:rsidR="00FB5E7F" w:rsidRDefault="002A03C6">
            <w:pPr>
              <w:spacing w:after="0" w:line="259" w:lineRule="auto"/>
              <w:ind w:left="0" w:right="0" w:firstLine="0"/>
              <w:jc w:val="left"/>
            </w:pPr>
            <w:r>
              <w:rPr>
                <w:sz w:val="13"/>
              </w:rPr>
              <w:t>31.3</w:t>
            </w:r>
          </w:p>
        </w:tc>
      </w:tr>
      <w:tr w:rsidR="00FB5E7F" w14:paraId="2805BC74" w14:textId="77777777">
        <w:trPr>
          <w:trHeight w:val="271"/>
        </w:trPr>
        <w:tc>
          <w:tcPr>
            <w:tcW w:w="610" w:type="dxa"/>
            <w:tcBorders>
              <w:top w:val="nil"/>
              <w:left w:val="nil"/>
              <w:bottom w:val="nil"/>
              <w:right w:val="nil"/>
            </w:tcBorders>
          </w:tcPr>
          <w:p w14:paraId="6EBB0E23" w14:textId="77777777" w:rsidR="00FB5E7F" w:rsidRDefault="002A03C6">
            <w:pPr>
              <w:spacing w:after="0" w:line="259" w:lineRule="auto"/>
              <w:ind w:left="100" w:right="0" w:firstLine="0"/>
              <w:jc w:val="left"/>
            </w:pPr>
            <w:r>
              <w:rPr>
                <w:sz w:val="13"/>
              </w:rPr>
              <w:t>2008</w:t>
            </w:r>
          </w:p>
        </w:tc>
        <w:tc>
          <w:tcPr>
            <w:tcW w:w="534" w:type="dxa"/>
            <w:tcBorders>
              <w:top w:val="nil"/>
              <w:left w:val="nil"/>
              <w:bottom w:val="nil"/>
              <w:right w:val="nil"/>
            </w:tcBorders>
          </w:tcPr>
          <w:p w14:paraId="191A397F" w14:textId="77777777" w:rsidR="00FB5E7F" w:rsidRDefault="002A03C6">
            <w:pPr>
              <w:spacing w:after="0" w:line="259" w:lineRule="auto"/>
              <w:ind w:left="0" w:right="0" w:firstLine="0"/>
              <w:jc w:val="left"/>
            </w:pPr>
            <w:r>
              <w:rPr>
                <w:sz w:val="13"/>
              </w:rPr>
              <w:t>4827</w:t>
            </w:r>
          </w:p>
        </w:tc>
        <w:tc>
          <w:tcPr>
            <w:tcW w:w="705" w:type="dxa"/>
            <w:tcBorders>
              <w:top w:val="nil"/>
              <w:left w:val="nil"/>
              <w:bottom w:val="nil"/>
              <w:right w:val="nil"/>
            </w:tcBorders>
          </w:tcPr>
          <w:p w14:paraId="1E1C7C74" w14:textId="77777777" w:rsidR="00FB5E7F" w:rsidRDefault="002A03C6">
            <w:pPr>
              <w:spacing w:after="0" w:line="259" w:lineRule="auto"/>
              <w:ind w:left="67" w:right="0" w:firstLine="0"/>
              <w:jc w:val="left"/>
            </w:pPr>
            <w:r>
              <w:rPr>
                <w:sz w:val="13"/>
              </w:rPr>
              <w:t>12826.3</w:t>
            </w:r>
          </w:p>
        </w:tc>
        <w:tc>
          <w:tcPr>
            <w:tcW w:w="1105" w:type="dxa"/>
            <w:tcBorders>
              <w:top w:val="nil"/>
              <w:left w:val="nil"/>
              <w:bottom w:val="nil"/>
              <w:right w:val="nil"/>
            </w:tcBorders>
          </w:tcPr>
          <w:p w14:paraId="45DF3446" w14:textId="77777777" w:rsidR="00FB5E7F" w:rsidRDefault="002A03C6">
            <w:pPr>
              <w:spacing w:after="0" w:line="259" w:lineRule="auto"/>
              <w:ind w:left="133" w:right="0" w:firstLine="0"/>
              <w:jc w:val="left"/>
            </w:pPr>
            <w:r>
              <w:rPr>
                <w:sz w:val="13"/>
              </w:rPr>
              <w:t>10784.5</w:t>
            </w:r>
          </w:p>
        </w:tc>
        <w:tc>
          <w:tcPr>
            <w:tcW w:w="772" w:type="dxa"/>
            <w:tcBorders>
              <w:top w:val="nil"/>
              <w:left w:val="nil"/>
              <w:bottom w:val="nil"/>
              <w:right w:val="nil"/>
            </w:tcBorders>
          </w:tcPr>
          <w:p w14:paraId="1EE53BDF" w14:textId="77777777" w:rsidR="00FB5E7F" w:rsidRDefault="002A03C6">
            <w:pPr>
              <w:spacing w:after="0" w:line="259" w:lineRule="auto"/>
              <w:ind w:left="0" w:right="0" w:firstLine="0"/>
              <w:jc w:val="left"/>
            </w:pPr>
            <w:r>
              <w:rPr>
                <w:sz w:val="13"/>
              </w:rPr>
              <w:t>22.6</w:t>
            </w:r>
          </w:p>
        </w:tc>
        <w:tc>
          <w:tcPr>
            <w:tcW w:w="772" w:type="dxa"/>
            <w:tcBorders>
              <w:top w:val="nil"/>
              <w:left w:val="nil"/>
              <w:bottom w:val="nil"/>
              <w:right w:val="nil"/>
            </w:tcBorders>
          </w:tcPr>
          <w:p w14:paraId="5B3696B4" w14:textId="77777777" w:rsidR="00FB5E7F" w:rsidRDefault="002A03C6">
            <w:pPr>
              <w:spacing w:after="0" w:line="259" w:lineRule="auto"/>
              <w:ind w:left="0" w:right="0" w:firstLine="0"/>
              <w:jc w:val="left"/>
            </w:pPr>
            <w:r>
              <w:rPr>
                <w:sz w:val="13"/>
              </w:rPr>
              <w:t>10.8</w:t>
            </w:r>
          </w:p>
        </w:tc>
        <w:tc>
          <w:tcPr>
            <w:tcW w:w="838" w:type="dxa"/>
            <w:tcBorders>
              <w:top w:val="nil"/>
              <w:left w:val="nil"/>
              <w:bottom w:val="nil"/>
              <w:right w:val="nil"/>
            </w:tcBorders>
          </w:tcPr>
          <w:p w14:paraId="5840562C" w14:textId="77777777" w:rsidR="00FB5E7F" w:rsidRDefault="002A03C6">
            <w:pPr>
              <w:spacing w:after="0" w:line="259" w:lineRule="auto"/>
              <w:ind w:left="0" w:right="0" w:firstLine="0"/>
              <w:jc w:val="left"/>
            </w:pPr>
            <w:r>
              <w:rPr>
                <w:sz w:val="13"/>
              </w:rPr>
              <w:t>12.9</w:t>
            </w:r>
          </w:p>
        </w:tc>
        <w:tc>
          <w:tcPr>
            <w:tcW w:w="726" w:type="dxa"/>
            <w:tcBorders>
              <w:top w:val="nil"/>
              <w:left w:val="nil"/>
              <w:bottom w:val="nil"/>
              <w:right w:val="nil"/>
            </w:tcBorders>
          </w:tcPr>
          <w:p w14:paraId="3736CD92"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14:paraId="4C792FFB" w14:textId="77777777" w:rsidR="00FB5E7F" w:rsidRDefault="002A03C6">
            <w:pPr>
              <w:spacing w:after="0" w:line="259" w:lineRule="auto"/>
              <w:ind w:left="0" w:right="0" w:firstLine="0"/>
              <w:jc w:val="left"/>
            </w:pPr>
            <w:r>
              <w:rPr>
                <w:sz w:val="13"/>
              </w:rPr>
              <w:t>17.9</w:t>
            </w:r>
          </w:p>
        </w:tc>
        <w:tc>
          <w:tcPr>
            <w:tcW w:w="792" w:type="dxa"/>
            <w:tcBorders>
              <w:top w:val="nil"/>
              <w:left w:val="nil"/>
              <w:bottom w:val="nil"/>
              <w:right w:val="nil"/>
            </w:tcBorders>
          </w:tcPr>
          <w:p w14:paraId="60329722" w14:textId="77777777" w:rsidR="00FB5E7F" w:rsidRDefault="002A03C6">
            <w:pPr>
              <w:spacing w:after="0" w:line="259" w:lineRule="auto"/>
              <w:ind w:left="0" w:right="0" w:firstLine="0"/>
              <w:jc w:val="left"/>
            </w:pPr>
            <w:r>
              <w:rPr>
                <w:sz w:val="13"/>
              </w:rPr>
              <w:t>47.8</w:t>
            </w:r>
          </w:p>
        </w:tc>
        <w:tc>
          <w:tcPr>
            <w:tcW w:w="338" w:type="dxa"/>
            <w:tcBorders>
              <w:top w:val="nil"/>
              <w:left w:val="nil"/>
              <w:bottom w:val="nil"/>
              <w:right w:val="nil"/>
            </w:tcBorders>
          </w:tcPr>
          <w:p w14:paraId="0FDCE339" w14:textId="77777777" w:rsidR="00FB5E7F" w:rsidRDefault="002A03C6">
            <w:pPr>
              <w:spacing w:after="0" w:line="259" w:lineRule="auto"/>
              <w:ind w:left="0" w:right="0" w:firstLine="0"/>
              <w:jc w:val="left"/>
            </w:pPr>
            <w:r>
              <w:rPr>
                <w:sz w:val="13"/>
              </w:rPr>
              <w:t>34.3</w:t>
            </w:r>
          </w:p>
        </w:tc>
      </w:tr>
      <w:tr w:rsidR="00FB5E7F" w14:paraId="054047F0" w14:textId="77777777">
        <w:trPr>
          <w:trHeight w:val="271"/>
        </w:trPr>
        <w:tc>
          <w:tcPr>
            <w:tcW w:w="610" w:type="dxa"/>
            <w:tcBorders>
              <w:top w:val="nil"/>
              <w:left w:val="nil"/>
              <w:bottom w:val="nil"/>
              <w:right w:val="nil"/>
            </w:tcBorders>
            <w:shd w:val="clear" w:color="auto" w:fill="E5E5E5"/>
          </w:tcPr>
          <w:p w14:paraId="7F1B7133" w14:textId="77777777" w:rsidR="00FB5E7F" w:rsidRDefault="002A03C6">
            <w:pPr>
              <w:spacing w:after="0" w:line="259" w:lineRule="auto"/>
              <w:ind w:left="100" w:right="0" w:firstLine="0"/>
              <w:jc w:val="left"/>
            </w:pPr>
            <w:r>
              <w:rPr>
                <w:sz w:val="13"/>
              </w:rPr>
              <w:t>2009</w:t>
            </w:r>
          </w:p>
        </w:tc>
        <w:tc>
          <w:tcPr>
            <w:tcW w:w="534" w:type="dxa"/>
            <w:tcBorders>
              <w:top w:val="nil"/>
              <w:left w:val="nil"/>
              <w:bottom w:val="nil"/>
              <w:right w:val="nil"/>
            </w:tcBorders>
            <w:shd w:val="clear" w:color="auto" w:fill="E5E5E5"/>
          </w:tcPr>
          <w:p w14:paraId="5AD2A12B" w14:textId="77777777" w:rsidR="00FB5E7F" w:rsidRDefault="002A03C6">
            <w:pPr>
              <w:spacing w:after="0" w:line="259" w:lineRule="auto"/>
              <w:ind w:left="0" w:right="0" w:firstLine="0"/>
              <w:jc w:val="left"/>
            </w:pPr>
            <w:r>
              <w:rPr>
                <w:sz w:val="13"/>
              </w:rPr>
              <w:t>4804</w:t>
            </w:r>
          </w:p>
        </w:tc>
        <w:tc>
          <w:tcPr>
            <w:tcW w:w="705" w:type="dxa"/>
            <w:tcBorders>
              <w:top w:val="nil"/>
              <w:left w:val="nil"/>
              <w:bottom w:val="nil"/>
              <w:right w:val="nil"/>
            </w:tcBorders>
            <w:shd w:val="clear" w:color="auto" w:fill="E5E5E5"/>
          </w:tcPr>
          <w:p w14:paraId="5D7DE156" w14:textId="77777777" w:rsidR="00FB5E7F" w:rsidRDefault="002A03C6">
            <w:pPr>
              <w:spacing w:after="0" w:line="259" w:lineRule="auto"/>
              <w:ind w:left="67" w:right="0" w:firstLine="0"/>
              <w:jc w:val="left"/>
            </w:pPr>
            <w:r>
              <w:rPr>
                <w:sz w:val="13"/>
              </w:rPr>
              <w:t>13363.1</w:t>
            </w:r>
          </w:p>
        </w:tc>
        <w:tc>
          <w:tcPr>
            <w:tcW w:w="1105" w:type="dxa"/>
            <w:tcBorders>
              <w:top w:val="nil"/>
              <w:left w:val="nil"/>
              <w:bottom w:val="nil"/>
              <w:right w:val="nil"/>
            </w:tcBorders>
            <w:shd w:val="clear" w:color="auto" w:fill="E5E5E5"/>
          </w:tcPr>
          <w:p w14:paraId="413A7D9A" w14:textId="77777777" w:rsidR="00FB5E7F" w:rsidRDefault="002A03C6">
            <w:pPr>
              <w:spacing w:after="0" w:line="259" w:lineRule="auto"/>
              <w:ind w:left="133" w:right="0" w:firstLine="0"/>
              <w:jc w:val="left"/>
            </w:pPr>
            <w:r>
              <w:rPr>
                <w:sz w:val="13"/>
              </w:rPr>
              <w:t>10411.4</w:t>
            </w:r>
          </w:p>
        </w:tc>
        <w:tc>
          <w:tcPr>
            <w:tcW w:w="772" w:type="dxa"/>
            <w:tcBorders>
              <w:top w:val="nil"/>
              <w:left w:val="nil"/>
              <w:bottom w:val="nil"/>
              <w:right w:val="nil"/>
            </w:tcBorders>
            <w:shd w:val="clear" w:color="auto" w:fill="E5E5E5"/>
          </w:tcPr>
          <w:p w14:paraId="7BF16338" w14:textId="77777777"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14:paraId="76785938" w14:textId="77777777" w:rsidR="00FB5E7F" w:rsidRDefault="002A03C6">
            <w:pPr>
              <w:spacing w:after="0" w:line="259" w:lineRule="auto"/>
              <w:ind w:left="0" w:right="0" w:firstLine="0"/>
              <w:jc w:val="left"/>
            </w:pPr>
            <w:r>
              <w:rPr>
                <w:sz w:val="13"/>
              </w:rPr>
              <w:t>11.0</w:t>
            </w:r>
          </w:p>
        </w:tc>
        <w:tc>
          <w:tcPr>
            <w:tcW w:w="838" w:type="dxa"/>
            <w:tcBorders>
              <w:top w:val="nil"/>
              <w:left w:val="nil"/>
              <w:bottom w:val="nil"/>
              <w:right w:val="nil"/>
            </w:tcBorders>
            <w:shd w:val="clear" w:color="auto" w:fill="E5E5E5"/>
          </w:tcPr>
          <w:p w14:paraId="0203BF8B" w14:textId="77777777" w:rsidR="00FB5E7F" w:rsidRDefault="002A03C6">
            <w:pPr>
              <w:spacing w:after="0" w:line="259" w:lineRule="auto"/>
              <w:ind w:left="0" w:right="0" w:firstLine="0"/>
              <w:jc w:val="left"/>
            </w:pPr>
            <w:r>
              <w:rPr>
                <w:sz w:val="13"/>
              </w:rPr>
              <w:t>12.9</w:t>
            </w:r>
          </w:p>
        </w:tc>
        <w:tc>
          <w:tcPr>
            <w:tcW w:w="726" w:type="dxa"/>
            <w:tcBorders>
              <w:top w:val="nil"/>
              <w:left w:val="nil"/>
              <w:bottom w:val="nil"/>
              <w:right w:val="nil"/>
            </w:tcBorders>
            <w:shd w:val="clear" w:color="auto" w:fill="E5E5E5"/>
          </w:tcPr>
          <w:p w14:paraId="64D7F742"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14:paraId="4C358EEC" w14:textId="77777777" w:rsidR="00FB5E7F" w:rsidRDefault="002A03C6">
            <w:pPr>
              <w:spacing w:after="0" w:line="259" w:lineRule="auto"/>
              <w:ind w:left="0" w:right="0" w:firstLine="0"/>
              <w:jc w:val="left"/>
            </w:pPr>
            <w:r>
              <w:rPr>
                <w:sz w:val="13"/>
              </w:rPr>
              <w:t>16.6</w:t>
            </w:r>
          </w:p>
        </w:tc>
        <w:tc>
          <w:tcPr>
            <w:tcW w:w="792" w:type="dxa"/>
            <w:tcBorders>
              <w:top w:val="nil"/>
              <w:left w:val="nil"/>
              <w:bottom w:val="nil"/>
              <w:right w:val="nil"/>
            </w:tcBorders>
            <w:shd w:val="clear" w:color="auto" w:fill="E5E5E5"/>
          </w:tcPr>
          <w:p w14:paraId="3DB8CC73" w14:textId="77777777" w:rsidR="00FB5E7F" w:rsidRDefault="002A03C6">
            <w:pPr>
              <w:spacing w:after="0" w:line="259" w:lineRule="auto"/>
              <w:ind w:left="0" w:right="0" w:firstLine="0"/>
              <w:jc w:val="left"/>
            </w:pPr>
            <w:r>
              <w:rPr>
                <w:sz w:val="13"/>
              </w:rPr>
              <w:t>47.9</w:t>
            </w:r>
          </w:p>
        </w:tc>
        <w:tc>
          <w:tcPr>
            <w:tcW w:w="338" w:type="dxa"/>
            <w:tcBorders>
              <w:top w:val="nil"/>
              <w:left w:val="nil"/>
              <w:bottom w:val="nil"/>
              <w:right w:val="nil"/>
            </w:tcBorders>
            <w:shd w:val="clear" w:color="auto" w:fill="E5E5E5"/>
          </w:tcPr>
          <w:p w14:paraId="75883403" w14:textId="77777777" w:rsidR="00FB5E7F" w:rsidRDefault="002A03C6">
            <w:pPr>
              <w:spacing w:after="0" w:line="259" w:lineRule="auto"/>
              <w:ind w:left="0" w:right="0" w:firstLine="0"/>
              <w:jc w:val="left"/>
            </w:pPr>
            <w:r>
              <w:rPr>
                <w:sz w:val="13"/>
              </w:rPr>
              <w:t>35.5</w:t>
            </w:r>
          </w:p>
        </w:tc>
      </w:tr>
      <w:tr w:rsidR="00FB5E7F" w14:paraId="2D7BEC79" w14:textId="77777777">
        <w:trPr>
          <w:trHeight w:val="271"/>
        </w:trPr>
        <w:tc>
          <w:tcPr>
            <w:tcW w:w="610" w:type="dxa"/>
            <w:tcBorders>
              <w:top w:val="nil"/>
              <w:left w:val="nil"/>
              <w:bottom w:val="nil"/>
              <w:right w:val="nil"/>
            </w:tcBorders>
          </w:tcPr>
          <w:p w14:paraId="0E146495" w14:textId="77777777" w:rsidR="00FB5E7F" w:rsidRDefault="002A03C6">
            <w:pPr>
              <w:spacing w:after="0" w:line="259" w:lineRule="auto"/>
              <w:ind w:left="100" w:right="0" w:firstLine="0"/>
              <w:jc w:val="left"/>
            </w:pPr>
            <w:r>
              <w:rPr>
                <w:sz w:val="13"/>
              </w:rPr>
              <w:t>2010</w:t>
            </w:r>
          </w:p>
        </w:tc>
        <w:tc>
          <w:tcPr>
            <w:tcW w:w="534" w:type="dxa"/>
            <w:tcBorders>
              <w:top w:val="nil"/>
              <w:left w:val="nil"/>
              <w:bottom w:val="nil"/>
              <w:right w:val="nil"/>
            </w:tcBorders>
          </w:tcPr>
          <w:p w14:paraId="3F6369EB" w14:textId="77777777" w:rsidR="00FB5E7F" w:rsidRDefault="002A03C6">
            <w:pPr>
              <w:spacing w:after="0" w:line="259" w:lineRule="auto"/>
              <w:ind w:left="0" w:right="0" w:firstLine="0"/>
              <w:jc w:val="left"/>
            </w:pPr>
            <w:r>
              <w:rPr>
                <w:sz w:val="13"/>
              </w:rPr>
              <w:t>7326</w:t>
            </w:r>
          </w:p>
        </w:tc>
        <w:tc>
          <w:tcPr>
            <w:tcW w:w="705" w:type="dxa"/>
            <w:tcBorders>
              <w:top w:val="nil"/>
              <w:left w:val="nil"/>
              <w:bottom w:val="nil"/>
              <w:right w:val="nil"/>
            </w:tcBorders>
          </w:tcPr>
          <w:p w14:paraId="63E32247" w14:textId="77777777" w:rsidR="00FB5E7F" w:rsidRDefault="002A03C6">
            <w:pPr>
              <w:spacing w:after="0" w:line="259" w:lineRule="auto"/>
              <w:ind w:left="67" w:right="0" w:firstLine="0"/>
              <w:jc w:val="left"/>
            </w:pPr>
            <w:r>
              <w:rPr>
                <w:sz w:val="13"/>
              </w:rPr>
              <w:t>14769.9</w:t>
            </w:r>
          </w:p>
        </w:tc>
        <w:tc>
          <w:tcPr>
            <w:tcW w:w="1105" w:type="dxa"/>
            <w:tcBorders>
              <w:top w:val="nil"/>
              <w:left w:val="nil"/>
              <w:bottom w:val="nil"/>
              <w:right w:val="nil"/>
            </w:tcBorders>
          </w:tcPr>
          <w:p w14:paraId="1BA6E9B1" w14:textId="77777777" w:rsidR="00FB5E7F" w:rsidRDefault="002A03C6">
            <w:pPr>
              <w:spacing w:after="0" w:line="259" w:lineRule="auto"/>
              <w:ind w:left="133" w:right="0" w:firstLine="0"/>
              <w:jc w:val="left"/>
            </w:pPr>
            <w:r>
              <w:rPr>
                <w:sz w:val="13"/>
              </w:rPr>
              <w:t>12587.1</w:t>
            </w:r>
          </w:p>
        </w:tc>
        <w:tc>
          <w:tcPr>
            <w:tcW w:w="772" w:type="dxa"/>
            <w:tcBorders>
              <w:top w:val="nil"/>
              <w:left w:val="nil"/>
              <w:bottom w:val="nil"/>
              <w:right w:val="nil"/>
            </w:tcBorders>
          </w:tcPr>
          <w:p w14:paraId="6D5FF45A" w14:textId="77777777" w:rsidR="00FB5E7F" w:rsidRDefault="002A03C6">
            <w:pPr>
              <w:spacing w:after="0" w:line="259" w:lineRule="auto"/>
              <w:ind w:left="0" w:right="0" w:firstLine="0"/>
              <w:jc w:val="left"/>
            </w:pPr>
            <w:r>
              <w:rPr>
                <w:sz w:val="13"/>
              </w:rPr>
              <w:t>22.6</w:t>
            </w:r>
          </w:p>
        </w:tc>
        <w:tc>
          <w:tcPr>
            <w:tcW w:w="772" w:type="dxa"/>
            <w:tcBorders>
              <w:top w:val="nil"/>
              <w:left w:val="nil"/>
              <w:bottom w:val="nil"/>
              <w:right w:val="nil"/>
            </w:tcBorders>
          </w:tcPr>
          <w:p w14:paraId="152E24B9" w14:textId="77777777"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14:paraId="264382C8" w14:textId="77777777"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tcPr>
          <w:p w14:paraId="06FD07A1"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14:paraId="341A5E37" w14:textId="77777777" w:rsidR="00FB5E7F" w:rsidRDefault="002A03C6">
            <w:pPr>
              <w:spacing w:after="0" w:line="259" w:lineRule="auto"/>
              <w:ind w:left="0" w:right="0" w:firstLine="0"/>
              <w:jc w:val="left"/>
            </w:pPr>
            <w:r>
              <w:rPr>
                <w:sz w:val="13"/>
              </w:rPr>
              <w:t>16.9</w:t>
            </w:r>
          </w:p>
        </w:tc>
        <w:tc>
          <w:tcPr>
            <w:tcW w:w="792" w:type="dxa"/>
            <w:tcBorders>
              <w:top w:val="nil"/>
              <w:left w:val="nil"/>
              <w:bottom w:val="nil"/>
              <w:right w:val="nil"/>
            </w:tcBorders>
          </w:tcPr>
          <w:p w14:paraId="729D3CB1" w14:textId="77777777" w:rsidR="00FB5E7F" w:rsidRDefault="002A03C6">
            <w:pPr>
              <w:spacing w:after="0" w:line="259" w:lineRule="auto"/>
              <w:ind w:left="0" w:right="0" w:firstLine="0"/>
              <w:jc w:val="left"/>
            </w:pPr>
            <w:r>
              <w:rPr>
                <w:sz w:val="13"/>
              </w:rPr>
              <w:t>48.1</w:t>
            </w:r>
          </w:p>
        </w:tc>
        <w:tc>
          <w:tcPr>
            <w:tcW w:w="338" w:type="dxa"/>
            <w:tcBorders>
              <w:top w:val="nil"/>
              <w:left w:val="nil"/>
              <w:bottom w:val="nil"/>
              <w:right w:val="nil"/>
            </w:tcBorders>
          </w:tcPr>
          <w:p w14:paraId="152E54E7" w14:textId="77777777" w:rsidR="00FB5E7F" w:rsidRDefault="002A03C6">
            <w:pPr>
              <w:spacing w:after="0" w:line="259" w:lineRule="auto"/>
              <w:ind w:left="0" w:right="0" w:firstLine="0"/>
              <w:jc w:val="left"/>
            </w:pPr>
            <w:r>
              <w:rPr>
                <w:sz w:val="13"/>
              </w:rPr>
              <w:t>34.9</w:t>
            </w:r>
          </w:p>
        </w:tc>
      </w:tr>
      <w:tr w:rsidR="00FB5E7F" w14:paraId="4B855392" w14:textId="77777777">
        <w:trPr>
          <w:trHeight w:val="271"/>
        </w:trPr>
        <w:tc>
          <w:tcPr>
            <w:tcW w:w="610" w:type="dxa"/>
            <w:tcBorders>
              <w:top w:val="nil"/>
              <w:left w:val="nil"/>
              <w:bottom w:val="nil"/>
              <w:right w:val="nil"/>
            </w:tcBorders>
            <w:shd w:val="clear" w:color="auto" w:fill="E5E5E5"/>
          </w:tcPr>
          <w:p w14:paraId="062BAD89" w14:textId="77777777" w:rsidR="00FB5E7F" w:rsidRDefault="002A03C6">
            <w:pPr>
              <w:spacing w:after="0" w:line="259" w:lineRule="auto"/>
              <w:ind w:left="100" w:right="0" w:firstLine="0"/>
              <w:jc w:val="left"/>
            </w:pPr>
            <w:r>
              <w:rPr>
                <w:sz w:val="13"/>
              </w:rPr>
              <w:t>2011</w:t>
            </w:r>
          </w:p>
        </w:tc>
        <w:tc>
          <w:tcPr>
            <w:tcW w:w="534" w:type="dxa"/>
            <w:tcBorders>
              <w:top w:val="nil"/>
              <w:left w:val="nil"/>
              <w:bottom w:val="nil"/>
              <w:right w:val="nil"/>
            </w:tcBorders>
            <w:shd w:val="clear" w:color="auto" w:fill="E5E5E5"/>
          </w:tcPr>
          <w:p w14:paraId="54AD107F" w14:textId="77777777" w:rsidR="00FB5E7F" w:rsidRDefault="002A03C6">
            <w:pPr>
              <w:spacing w:after="0" w:line="259" w:lineRule="auto"/>
              <w:ind w:left="0" w:right="0" w:firstLine="0"/>
              <w:jc w:val="left"/>
            </w:pPr>
            <w:r>
              <w:rPr>
                <w:sz w:val="13"/>
              </w:rPr>
              <w:t>7167</w:t>
            </w:r>
          </w:p>
        </w:tc>
        <w:tc>
          <w:tcPr>
            <w:tcW w:w="705" w:type="dxa"/>
            <w:tcBorders>
              <w:top w:val="nil"/>
              <w:left w:val="nil"/>
              <w:bottom w:val="nil"/>
              <w:right w:val="nil"/>
            </w:tcBorders>
            <w:shd w:val="clear" w:color="auto" w:fill="E5E5E5"/>
          </w:tcPr>
          <w:p w14:paraId="0E5ECD07" w14:textId="77777777" w:rsidR="00FB5E7F" w:rsidRDefault="002A03C6">
            <w:pPr>
              <w:spacing w:after="0" w:line="259" w:lineRule="auto"/>
              <w:ind w:left="67" w:right="0" w:firstLine="0"/>
              <w:jc w:val="left"/>
            </w:pPr>
            <w:r>
              <w:rPr>
                <w:sz w:val="13"/>
              </w:rPr>
              <w:t>16226.8</w:t>
            </w:r>
          </w:p>
        </w:tc>
        <w:tc>
          <w:tcPr>
            <w:tcW w:w="1105" w:type="dxa"/>
            <w:tcBorders>
              <w:top w:val="nil"/>
              <w:left w:val="nil"/>
              <w:bottom w:val="nil"/>
              <w:right w:val="nil"/>
            </w:tcBorders>
            <w:shd w:val="clear" w:color="auto" w:fill="E5E5E5"/>
          </w:tcPr>
          <w:p w14:paraId="65EC46CE" w14:textId="77777777" w:rsidR="00FB5E7F" w:rsidRDefault="002A03C6">
            <w:pPr>
              <w:spacing w:after="0" w:line="259" w:lineRule="auto"/>
              <w:ind w:left="133" w:right="0" w:firstLine="0"/>
              <w:jc w:val="left"/>
            </w:pPr>
            <w:r>
              <w:rPr>
                <w:sz w:val="13"/>
              </w:rPr>
              <w:t>12855.5</w:t>
            </w:r>
          </w:p>
        </w:tc>
        <w:tc>
          <w:tcPr>
            <w:tcW w:w="772" w:type="dxa"/>
            <w:tcBorders>
              <w:top w:val="nil"/>
              <w:left w:val="nil"/>
              <w:bottom w:val="nil"/>
              <w:right w:val="nil"/>
            </w:tcBorders>
            <w:shd w:val="clear" w:color="auto" w:fill="E5E5E5"/>
          </w:tcPr>
          <w:p w14:paraId="34652EB1" w14:textId="77777777"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14:paraId="28BD1EAF" w14:textId="77777777"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shd w:val="clear" w:color="auto" w:fill="E5E5E5"/>
          </w:tcPr>
          <w:p w14:paraId="7A4EE601" w14:textId="77777777"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shd w:val="clear" w:color="auto" w:fill="E5E5E5"/>
          </w:tcPr>
          <w:p w14:paraId="3FDAAAAD"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14:paraId="42D2817E" w14:textId="77777777" w:rsidR="00FB5E7F" w:rsidRDefault="002A03C6">
            <w:pPr>
              <w:spacing w:after="0" w:line="259" w:lineRule="auto"/>
              <w:ind w:left="0" w:right="0" w:firstLine="0"/>
              <w:jc w:val="left"/>
            </w:pPr>
            <w:r>
              <w:rPr>
                <w:sz w:val="13"/>
              </w:rPr>
              <w:t>18.0</w:t>
            </w:r>
          </w:p>
        </w:tc>
        <w:tc>
          <w:tcPr>
            <w:tcW w:w="792" w:type="dxa"/>
            <w:tcBorders>
              <w:top w:val="nil"/>
              <w:left w:val="nil"/>
              <w:bottom w:val="nil"/>
              <w:right w:val="nil"/>
            </w:tcBorders>
            <w:shd w:val="clear" w:color="auto" w:fill="E5E5E5"/>
          </w:tcPr>
          <w:p w14:paraId="20BEA607" w14:textId="77777777" w:rsidR="00FB5E7F" w:rsidRDefault="002A03C6">
            <w:pPr>
              <w:spacing w:after="0" w:line="259" w:lineRule="auto"/>
              <w:ind w:left="0" w:right="0" w:firstLine="0"/>
              <w:jc w:val="left"/>
            </w:pPr>
            <w:r>
              <w:rPr>
                <w:sz w:val="13"/>
              </w:rPr>
              <w:t>46.9</w:t>
            </w:r>
          </w:p>
        </w:tc>
        <w:tc>
          <w:tcPr>
            <w:tcW w:w="338" w:type="dxa"/>
            <w:tcBorders>
              <w:top w:val="nil"/>
              <w:left w:val="nil"/>
              <w:bottom w:val="nil"/>
              <w:right w:val="nil"/>
            </w:tcBorders>
            <w:shd w:val="clear" w:color="auto" w:fill="E5E5E5"/>
          </w:tcPr>
          <w:p w14:paraId="4CF4198F" w14:textId="77777777" w:rsidR="00FB5E7F" w:rsidRDefault="002A03C6">
            <w:pPr>
              <w:spacing w:after="0" w:line="259" w:lineRule="auto"/>
              <w:ind w:left="0" w:right="0" w:firstLine="0"/>
              <w:jc w:val="left"/>
            </w:pPr>
            <w:r>
              <w:rPr>
                <w:sz w:val="13"/>
              </w:rPr>
              <w:t>35.1</w:t>
            </w:r>
          </w:p>
        </w:tc>
      </w:tr>
      <w:tr w:rsidR="00FB5E7F" w14:paraId="60785F93" w14:textId="77777777">
        <w:trPr>
          <w:trHeight w:val="271"/>
        </w:trPr>
        <w:tc>
          <w:tcPr>
            <w:tcW w:w="610" w:type="dxa"/>
            <w:tcBorders>
              <w:top w:val="nil"/>
              <w:left w:val="nil"/>
              <w:bottom w:val="nil"/>
              <w:right w:val="nil"/>
            </w:tcBorders>
          </w:tcPr>
          <w:p w14:paraId="54E3F2F6" w14:textId="77777777" w:rsidR="00FB5E7F" w:rsidRDefault="002A03C6">
            <w:pPr>
              <w:spacing w:after="0" w:line="259" w:lineRule="auto"/>
              <w:ind w:left="100" w:right="0" w:firstLine="0"/>
              <w:jc w:val="left"/>
            </w:pPr>
            <w:r>
              <w:rPr>
                <w:sz w:val="13"/>
              </w:rPr>
              <w:t>2012</w:t>
            </w:r>
          </w:p>
        </w:tc>
        <w:tc>
          <w:tcPr>
            <w:tcW w:w="534" w:type="dxa"/>
            <w:tcBorders>
              <w:top w:val="nil"/>
              <w:left w:val="nil"/>
              <w:bottom w:val="nil"/>
              <w:right w:val="nil"/>
            </w:tcBorders>
          </w:tcPr>
          <w:p w14:paraId="47ECA8EC" w14:textId="77777777" w:rsidR="00FB5E7F" w:rsidRDefault="002A03C6">
            <w:pPr>
              <w:spacing w:after="0" w:line="259" w:lineRule="auto"/>
              <w:ind w:left="0" w:right="0" w:firstLine="0"/>
              <w:jc w:val="left"/>
            </w:pPr>
            <w:r>
              <w:rPr>
                <w:sz w:val="13"/>
              </w:rPr>
              <w:t>7428</w:t>
            </w:r>
          </w:p>
        </w:tc>
        <w:tc>
          <w:tcPr>
            <w:tcW w:w="705" w:type="dxa"/>
            <w:tcBorders>
              <w:top w:val="nil"/>
              <w:left w:val="nil"/>
              <w:bottom w:val="nil"/>
              <w:right w:val="nil"/>
            </w:tcBorders>
          </w:tcPr>
          <w:p w14:paraId="5D19529B" w14:textId="77777777" w:rsidR="00FB5E7F" w:rsidRDefault="002A03C6">
            <w:pPr>
              <w:spacing w:after="0" w:line="259" w:lineRule="auto"/>
              <w:ind w:left="67" w:right="0" w:firstLine="0"/>
              <w:jc w:val="left"/>
            </w:pPr>
            <w:r>
              <w:rPr>
                <w:sz w:val="13"/>
              </w:rPr>
              <w:t>18880.7</w:t>
            </w:r>
          </w:p>
        </w:tc>
        <w:tc>
          <w:tcPr>
            <w:tcW w:w="1105" w:type="dxa"/>
            <w:tcBorders>
              <w:top w:val="nil"/>
              <w:left w:val="nil"/>
              <w:bottom w:val="nil"/>
              <w:right w:val="nil"/>
            </w:tcBorders>
          </w:tcPr>
          <w:p w14:paraId="2F82DB3A" w14:textId="77777777" w:rsidR="00FB5E7F" w:rsidRDefault="002A03C6">
            <w:pPr>
              <w:spacing w:after="0" w:line="259" w:lineRule="auto"/>
              <w:ind w:left="133" w:right="0" w:firstLine="0"/>
              <w:jc w:val="left"/>
            </w:pPr>
            <w:r>
              <w:rPr>
                <w:sz w:val="13"/>
              </w:rPr>
              <w:t>15119.0</w:t>
            </w:r>
          </w:p>
        </w:tc>
        <w:tc>
          <w:tcPr>
            <w:tcW w:w="772" w:type="dxa"/>
            <w:tcBorders>
              <w:top w:val="nil"/>
              <w:left w:val="nil"/>
              <w:bottom w:val="nil"/>
              <w:right w:val="nil"/>
            </w:tcBorders>
          </w:tcPr>
          <w:p w14:paraId="4A210E85" w14:textId="77777777"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tcPr>
          <w:p w14:paraId="7136E4F9" w14:textId="77777777"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tcPr>
          <w:p w14:paraId="61FB0A6F" w14:textId="77777777" w:rsidR="00FB5E7F" w:rsidRDefault="002A03C6">
            <w:pPr>
              <w:spacing w:after="0" w:line="259" w:lineRule="auto"/>
              <w:ind w:left="0" w:right="0" w:firstLine="0"/>
              <w:jc w:val="left"/>
            </w:pPr>
            <w:r>
              <w:rPr>
                <w:sz w:val="13"/>
              </w:rPr>
              <w:t>13.0</w:t>
            </w:r>
          </w:p>
        </w:tc>
        <w:tc>
          <w:tcPr>
            <w:tcW w:w="726" w:type="dxa"/>
            <w:tcBorders>
              <w:top w:val="nil"/>
              <w:left w:val="nil"/>
              <w:bottom w:val="nil"/>
              <w:right w:val="nil"/>
            </w:tcBorders>
          </w:tcPr>
          <w:p w14:paraId="76CC2667" w14:textId="77777777" w:rsidR="00FB5E7F" w:rsidRDefault="002A03C6">
            <w:pPr>
              <w:spacing w:after="0" w:line="259" w:lineRule="auto"/>
              <w:ind w:left="0" w:right="0" w:firstLine="0"/>
              <w:jc w:val="left"/>
            </w:pPr>
            <w:r>
              <w:rPr>
                <w:sz w:val="13"/>
              </w:rPr>
              <w:t>2.4</w:t>
            </w:r>
          </w:p>
        </w:tc>
        <w:tc>
          <w:tcPr>
            <w:tcW w:w="813" w:type="dxa"/>
            <w:tcBorders>
              <w:top w:val="nil"/>
              <w:left w:val="nil"/>
              <w:bottom w:val="nil"/>
              <w:right w:val="nil"/>
            </w:tcBorders>
          </w:tcPr>
          <w:p w14:paraId="10EA34B5" w14:textId="77777777" w:rsidR="00FB5E7F" w:rsidRDefault="002A03C6">
            <w:pPr>
              <w:spacing w:after="0" w:line="259" w:lineRule="auto"/>
              <w:ind w:left="0" w:right="0" w:firstLine="0"/>
              <w:jc w:val="left"/>
            </w:pPr>
            <w:r>
              <w:rPr>
                <w:sz w:val="13"/>
              </w:rPr>
              <w:t>18.2</w:t>
            </w:r>
          </w:p>
        </w:tc>
        <w:tc>
          <w:tcPr>
            <w:tcW w:w="792" w:type="dxa"/>
            <w:tcBorders>
              <w:top w:val="nil"/>
              <w:left w:val="nil"/>
              <w:bottom w:val="nil"/>
              <w:right w:val="nil"/>
            </w:tcBorders>
          </w:tcPr>
          <w:p w14:paraId="03F4BDD4" w14:textId="77777777" w:rsidR="00FB5E7F" w:rsidRDefault="002A03C6">
            <w:pPr>
              <w:spacing w:after="0" w:line="259" w:lineRule="auto"/>
              <w:ind w:left="0" w:right="0" w:firstLine="0"/>
              <w:jc w:val="left"/>
            </w:pPr>
            <w:r>
              <w:rPr>
                <w:sz w:val="13"/>
              </w:rPr>
              <w:t>45.9</w:t>
            </w:r>
          </w:p>
        </w:tc>
        <w:tc>
          <w:tcPr>
            <w:tcW w:w="338" w:type="dxa"/>
            <w:tcBorders>
              <w:top w:val="nil"/>
              <w:left w:val="nil"/>
              <w:bottom w:val="nil"/>
              <w:right w:val="nil"/>
            </w:tcBorders>
          </w:tcPr>
          <w:p w14:paraId="5F2318B9" w14:textId="77777777" w:rsidR="00FB5E7F" w:rsidRDefault="002A03C6">
            <w:pPr>
              <w:spacing w:after="0" w:line="259" w:lineRule="auto"/>
              <w:ind w:left="0" w:right="0" w:firstLine="0"/>
              <w:jc w:val="left"/>
            </w:pPr>
            <w:r>
              <w:rPr>
                <w:sz w:val="13"/>
              </w:rPr>
              <w:t>35.9</w:t>
            </w:r>
          </w:p>
        </w:tc>
      </w:tr>
      <w:tr w:rsidR="00FB5E7F" w14:paraId="672FD1BB" w14:textId="77777777">
        <w:trPr>
          <w:trHeight w:val="271"/>
        </w:trPr>
        <w:tc>
          <w:tcPr>
            <w:tcW w:w="610" w:type="dxa"/>
            <w:tcBorders>
              <w:top w:val="nil"/>
              <w:left w:val="nil"/>
              <w:bottom w:val="nil"/>
              <w:right w:val="nil"/>
            </w:tcBorders>
            <w:shd w:val="clear" w:color="auto" w:fill="E5E5E5"/>
          </w:tcPr>
          <w:p w14:paraId="04F7799A" w14:textId="77777777" w:rsidR="00FB5E7F" w:rsidRDefault="002A03C6">
            <w:pPr>
              <w:spacing w:after="0" w:line="259" w:lineRule="auto"/>
              <w:ind w:left="100" w:right="0" w:firstLine="0"/>
              <w:jc w:val="left"/>
            </w:pPr>
            <w:r>
              <w:rPr>
                <w:sz w:val="13"/>
              </w:rPr>
              <w:t>2013</w:t>
            </w:r>
          </w:p>
        </w:tc>
        <w:tc>
          <w:tcPr>
            <w:tcW w:w="534" w:type="dxa"/>
            <w:tcBorders>
              <w:top w:val="nil"/>
              <w:left w:val="nil"/>
              <w:bottom w:val="nil"/>
              <w:right w:val="nil"/>
            </w:tcBorders>
            <w:shd w:val="clear" w:color="auto" w:fill="E5E5E5"/>
          </w:tcPr>
          <w:p w14:paraId="2500AB57" w14:textId="77777777" w:rsidR="00FB5E7F" w:rsidRDefault="002A03C6">
            <w:pPr>
              <w:spacing w:after="0" w:line="259" w:lineRule="auto"/>
              <w:ind w:left="0" w:right="0" w:firstLine="0"/>
              <w:jc w:val="left"/>
            </w:pPr>
            <w:r>
              <w:rPr>
                <w:sz w:val="13"/>
              </w:rPr>
              <w:t>7327</w:t>
            </w:r>
          </w:p>
        </w:tc>
        <w:tc>
          <w:tcPr>
            <w:tcW w:w="705" w:type="dxa"/>
            <w:tcBorders>
              <w:top w:val="nil"/>
              <w:left w:val="nil"/>
              <w:bottom w:val="nil"/>
              <w:right w:val="nil"/>
            </w:tcBorders>
            <w:shd w:val="clear" w:color="auto" w:fill="E5E5E5"/>
          </w:tcPr>
          <w:p w14:paraId="25B9EA65" w14:textId="77777777" w:rsidR="00FB5E7F" w:rsidRDefault="002A03C6">
            <w:pPr>
              <w:spacing w:after="0" w:line="259" w:lineRule="auto"/>
              <w:ind w:left="67" w:right="0" w:firstLine="0"/>
              <w:jc w:val="left"/>
            </w:pPr>
            <w:r>
              <w:rPr>
                <w:sz w:val="13"/>
              </w:rPr>
              <w:t>20601.4</w:t>
            </w:r>
          </w:p>
        </w:tc>
        <w:tc>
          <w:tcPr>
            <w:tcW w:w="1105" w:type="dxa"/>
            <w:tcBorders>
              <w:top w:val="nil"/>
              <w:left w:val="nil"/>
              <w:bottom w:val="nil"/>
              <w:right w:val="nil"/>
            </w:tcBorders>
            <w:shd w:val="clear" w:color="auto" w:fill="E5E5E5"/>
          </w:tcPr>
          <w:p w14:paraId="6861EA99" w14:textId="77777777" w:rsidR="00FB5E7F" w:rsidRDefault="002A03C6">
            <w:pPr>
              <w:spacing w:after="0" w:line="259" w:lineRule="auto"/>
              <w:ind w:left="133" w:right="0" w:firstLine="0"/>
              <w:jc w:val="left"/>
            </w:pPr>
            <w:r>
              <w:rPr>
                <w:sz w:val="13"/>
              </w:rPr>
              <w:t>16411.5</w:t>
            </w:r>
          </w:p>
        </w:tc>
        <w:tc>
          <w:tcPr>
            <w:tcW w:w="772" w:type="dxa"/>
            <w:tcBorders>
              <w:top w:val="nil"/>
              <w:left w:val="nil"/>
              <w:bottom w:val="nil"/>
              <w:right w:val="nil"/>
            </w:tcBorders>
            <w:shd w:val="clear" w:color="auto" w:fill="E5E5E5"/>
          </w:tcPr>
          <w:p w14:paraId="0F71DB7B" w14:textId="77777777" w:rsidR="00FB5E7F" w:rsidRDefault="002A03C6">
            <w:pPr>
              <w:spacing w:after="0" w:line="259" w:lineRule="auto"/>
              <w:ind w:left="0" w:right="0" w:firstLine="0"/>
              <w:jc w:val="left"/>
            </w:pPr>
            <w:r>
              <w:rPr>
                <w:sz w:val="13"/>
              </w:rPr>
              <w:t>22.5</w:t>
            </w:r>
          </w:p>
        </w:tc>
        <w:tc>
          <w:tcPr>
            <w:tcW w:w="772" w:type="dxa"/>
            <w:tcBorders>
              <w:top w:val="nil"/>
              <w:left w:val="nil"/>
              <w:bottom w:val="nil"/>
              <w:right w:val="nil"/>
            </w:tcBorders>
            <w:shd w:val="clear" w:color="auto" w:fill="E5E5E5"/>
          </w:tcPr>
          <w:p w14:paraId="1DFDC6BE" w14:textId="77777777"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shd w:val="clear" w:color="auto" w:fill="E5E5E5"/>
          </w:tcPr>
          <w:p w14:paraId="2BBE1E52" w14:textId="77777777" w:rsidR="00FB5E7F" w:rsidRDefault="002A03C6">
            <w:pPr>
              <w:spacing w:after="0" w:line="259" w:lineRule="auto"/>
              <w:ind w:left="0" w:right="0" w:firstLine="0"/>
              <w:jc w:val="left"/>
            </w:pPr>
            <w:r>
              <w:rPr>
                <w:sz w:val="13"/>
              </w:rPr>
              <w:t>13.1</w:t>
            </w:r>
          </w:p>
        </w:tc>
        <w:tc>
          <w:tcPr>
            <w:tcW w:w="726" w:type="dxa"/>
            <w:tcBorders>
              <w:top w:val="nil"/>
              <w:left w:val="nil"/>
              <w:bottom w:val="nil"/>
              <w:right w:val="nil"/>
            </w:tcBorders>
            <w:shd w:val="clear" w:color="auto" w:fill="E5E5E5"/>
          </w:tcPr>
          <w:p w14:paraId="379E0B94"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14:paraId="452EF3CC" w14:textId="77777777" w:rsidR="00FB5E7F" w:rsidRDefault="002A03C6">
            <w:pPr>
              <w:spacing w:after="0" w:line="259" w:lineRule="auto"/>
              <w:ind w:left="0" w:right="0" w:firstLine="0"/>
              <w:jc w:val="left"/>
            </w:pPr>
            <w:r>
              <w:rPr>
                <w:sz w:val="13"/>
              </w:rPr>
              <w:t>17.0</w:t>
            </w:r>
          </w:p>
        </w:tc>
        <w:tc>
          <w:tcPr>
            <w:tcW w:w="792" w:type="dxa"/>
            <w:tcBorders>
              <w:top w:val="nil"/>
              <w:left w:val="nil"/>
              <w:bottom w:val="nil"/>
              <w:right w:val="nil"/>
            </w:tcBorders>
            <w:shd w:val="clear" w:color="auto" w:fill="E5E5E5"/>
          </w:tcPr>
          <w:p w14:paraId="354BBA71" w14:textId="77777777" w:rsidR="00FB5E7F" w:rsidRDefault="002A03C6">
            <w:pPr>
              <w:spacing w:after="0" w:line="259" w:lineRule="auto"/>
              <w:ind w:left="0" w:right="0" w:firstLine="0"/>
              <w:jc w:val="left"/>
            </w:pPr>
            <w:r>
              <w:rPr>
                <w:sz w:val="13"/>
              </w:rPr>
              <w:t>46.7</w:t>
            </w:r>
          </w:p>
        </w:tc>
        <w:tc>
          <w:tcPr>
            <w:tcW w:w="338" w:type="dxa"/>
            <w:tcBorders>
              <w:top w:val="nil"/>
              <w:left w:val="nil"/>
              <w:bottom w:val="nil"/>
              <w:right w:val="nil"/>
            </w:tcBorders>
            <w:shd w:val="clear" w:color="auto" w:fill="E5E5E5"/>
          </w:tcPr>
          <w:p w14:paraId="353C5905" w14:textId="77777777" w:rsidR="00FB5E7F" w:rsidRDefault="002A03C6">
            <w:pPr>
              <w:spacing w:after="0" w:line="259" w:lineRule="auto"/>
              <w:ind w:left="0" w:right="0" w:firstLine="0"/>
              <w:jc w:val="left"/>
            </w:pPr>
            <w:r>
              <w:rPr>
                <w:sz w:val="13"/>
              </w:rPr>
              <w:t>36.3</w:t>
            </w:r>
          </w:p>
        </w:tc>
      </w:tr>
      <w:tr w:rsidR="00FB5E7F" w14:paraId="26E6432A" w14:textId="77777777">
        <w:trPr>
          <w:trHeight w:val="271"/>
        </w:trPr>
        <w:tc>
          <w:tcPr>
            <w:tcW w:w="610" w:type="dxa"/>
            <w:tcBorders>
              <w:top w:val="nil"/>
              <w:left w:val="nil"/>
              <w:bottom w:val="nil"/>
              <w:right w:val="nil"/>
            </w:tcBorders>
          </w:tcPr>
          <w:p w14:paraId="308DE6A0" w14:textId="77777777" w:rsidR="00FB5E7F" w:rsidRDefault="002A03C6">
            <w:pPr>
              <w:spacing w:after="0" w:line="259" w:lineRule="auto"/>
              <w:ind w:left="100" w:right="0" w:firstLine="0"/>
              <w:jc w:val="left"/>
            </w:pPr>
            <w:r>
              <w:rPr>
                <w:sz w:val="13"/>
              </w:rPr>
              <w:t>2014</w:t>
            </w:r>
          </w:p>
        </w:tc>
        <w:tc>
          <w:tcPr>
            <w:tcW w:w="534" w:type="dxa"/>
            <w:tcBorders>
              <w:top w:val="nil"/>
              <w:left w:val="nil"/>
              <w:bottom w:val="nil"/>
              <w:right w:val="nil"/>
            </w:tcBorders>
          </w:tcPr>
          <w:p w14:paraId="4ED54CFC" w14:textId="77777777" w:rsidR="00FB5E7F" w:rsidRDefault="002A03C6">
            <w:pPr>
              <w:spacing w:after="0" w:line="259" w:lineRule="auto"/>
              <w:ind w:left="0" w:right="0" w:firstLine="0"/>
              <w:jc w:val="left"/>
            </w:pPr>
            <w:r>
              <w:rPr>
                <w:sz w:val="13"/>
              </w:rPr>
              <w:t>6148</w:t>
            </w:r>
          </w:p>
        </w:tc>
        <w:tc>
          <w:tcPr>
            <w:tcW w:w="705" w:type="dxa"/>
            <w:tcBorders>
              <w:top w:val="nil"/>
              <w:left w:val="nil"/>
              <w:bottom w:val="nil"/>
              <w:right w:val="nil"/>
            </w:tcBorders>
          </w:tcPr>
          <w:p w14:paraId="67F7369D" w14:textId="77777777" w:rsidR="00FB5E7F" w:rsidRDefault="002A03C6">
            <w:pPr>
              <w:spacing w:after="0" w:line="259" w:lineRule="auto"/>
              <w:ind w:left="67" w:right="0" w:firstLine="0"/>
              <w:jc w:val="left"/>
            </w:pPr>
            <w:r>
              <w:rPr>
                <w:sz w:val="13"/>
              </w:rPr>
              <w:t>22772.6</w:t>
            </w:r>
          </w:p>
        </w:tc>
        <w:tc>
          <w:tcPr>
            <w:tcW w:w="1105" w:type="dxa"/>
            <w:tcBorders>
              <w:top w:val="nil"/>
              <w:left w:val="nil"/>
              <w:bottom w:val="nil"/>
              <w:right w:val="nil"/>
            </w:tcBorders>
          </w:tcPr>
          <w:p w14:paraId="11F7016D" w14:textId="77777777" w:rsidR="00FB5E7F" w:rsidRDefault="002A03C6">
            <w:pPr>
              <w:spacing w:after="0" w:line="259" w:lineRule="auto"/>
              <w:ind w:left="133" w:right="0" w:firstLine="0"/>
              <w:jc w:val="left"/>
            </w:pPr>
            <w:r>
              <w:rPr>
                <w:sz w:val="13"/>
              </w:rPr>
              <w:t>17288.4</w:t>
            </w:r>
          </w:p>
        </w:tc>
        <w:tc>
          <w:tcPr>
            <w:tcW w:w="772" w:type="dxa"/>
            <w:tcBorders>
              <w:top w:val="nil"/>
              <w:left w:val="nil"/>
              <w:bottom w:val="nil"/>
              <w:right w:val="nil"/>
            </w:tcBorders>
          </w:tcPr>
          <w:p w14:paraId="4BFE64A6" w14:textId="77777777"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tcPr>
          <w:p w14:paraId="79681B07" w14:textId="77777777"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14:paraId="29E1DCDF" w14:textId="77777777" w:rsidR="00FB5E7F" w:rsidRDefault="002A03C6">
            <w:pPr>
              <w:spacing w:after="0" w:line="259" w:lineRule="auto"/>
              <w:ind w:left="0" w:right="0" w:firstLine="0"/>
              <w:jc w:val="left"/>
            </w:pPr>
            <w:r>
              <w:rPr>
                <w:sz w:val="13"/>
              </w:rPr>
              <w:t>13.1</w:t>
            </w:r>
          </w:p>
        </w:tc>
        <w:tc>
          <w:tcPr>
            <w:tcW w:w="726" w:type="dxa"/>
            <w:tcBorders>
              <w:top w:val="nil"/>
              <w:left w:val="nil"/>
              <w:bottom w:val="nil"/>
              <w:right w:val="nil"/>
            </w:tcBorders>
          </w:tcPr>
          <w:p w14:paraId="58E31E44"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14:paraId="1C0D0CF1" w14:textId="77777777" w:rsidR="00FB5E7F" w:rsidRDefault="002A03C6">
            <w:pPr>
              <w:spacing w:after="0" w:line="259" w:lineRule="auto"/>
              <w:ind w:left="0" w:right="0" w:firstLine="0"/>
              <w:jc w:val="left"/>
            </w:pPr>
            <w:r>
              <w:rPr>
                <w:sz w:val="13"/>
              </w:rPr>
              <w:t>16.5</w:t>
            </w:r>
          </w:p>
        </w:tc>
        <w:tc>
          <w:tcPr>
            <w:tcW w:w="792" w:type="dxa"/>
            <w:tcBorders>
              <w:top w:val="nil"/>
              <w:left w:val="nil"/>
              <w:bottom w:val="nil"/>
              <w:right w:val="nil"/>
            </w:tcBorders>
          </w:tcPr>
          <w:p w14:paraId="3BB64527" w14:textId="77777777" w:rsidR="00FB5E7F" w:rsidRDefault="002A03C6">
            <w:pPr>
              <w:spacing w:after="0" w:line="259" w:lineRule="auto"/>
              <w:ind w:left="0" w:right="0" w:firstLine="0"/>
              <w:jc w:val="left"/>
            </w:pPr>
            <w:r>
              <w:rPr>
                <w:sz w:val="13"/>
              </w:rPr>
              <w:t>45.8</w:t>
            </w:r>
          </w:p>
        </w:tc>
        <w:tc>
          <w:tcPr>
            <w:tcW w:w="338" w:type="dxa"/>
            <w:tcBorders>
              <w:top w:val="nil"/>
              <w:left w:val="nil"/>
              <w:bottom w:val="nil"/>
              <w:right w:val="nil"/>
            </w:tcBorders>
          </w:tcPr>
          <w:p w14:paraId="5A87CD92" w14:textId="77777777" w:rsidR="00FB5E7F" w:rsidRDefault="002A03C6">
            <w:pPr>
              <w:spacing w:after="0" w:line="259" w:lineRule="auto"/>
              <w:ind w:left="0" w:right="0" w:firstLine="0"/>
              <w:jc w:val="left"/>
            </w:pPr>
            <w:r>
              <w:rPr>
                <w:sz w:val="13"/>
              </w:rPr>
              <w:t>37.7</w:t>
            </w:r>
          </w:p>
        </w:tc>
      </w:tr>
      <w:tr w:rsidR="00FB5E7F" w14:paraId="49FF1344" w14:textId="77777777">
        <w:trPr>
          <w:trHeight w:val="271"/>
        </w:trPr>
        <w:tc>
          <w:tcPr>
            <w:tcW w:w="610" w:type="dxa"/>
            <w:tcBorders>
              <w:top w:val="nil"/>
              <w:left w:val="nil"/>
              <w:bottom w:val="nil"/>
              <w:right w:val="nil"/>
            </w:tcBorders>
            <w:shd w:val="clear" w:color="auto" w:fill="E5E5E5"/>
          </w:tcPr>
          <w:p w14:paraId="6AAB7606" w14:textId="77777777" w:rsidR="00FB5E7F" w:rsidRDefault="002A03C6">
            <w:pPr>
              <w:spacing w:after="0" w:line="259" w:lineRule="auto"/>
              <w:ind w:left="100" w:right="0" w:firstLine="0"/>
              <w:jc w:val="left"/>
            </w:pPr>
            <w:r>
              <w:rPr>
                <w:sz w:val="13"/>
              </w:rPr>
              <w:t>2015</w:t>
            </w:r>
          </w:p>
        </w:tc>
        <w:tc>
          <w:tcPr>
            <w:tcW w:w="534" w:type="dxa"/>
            <w:tcBorders>
              <w:top w:val="nil"/>
              <w:left w:val="nil"/>
              <w:bottom w:val="nil"/>
              <w:right w:val="nil"/>
            </w:tcBorders>
            <w:shd w:val="clear" w:color="auto" w:fill="E5E5E5"/>
          </w:tcPr>
          <w:p w14:paraId="4EDBC73B" w14:textId="77777777" w:rsidR="00FB5E7F" w:rsidRDefault="002A03C6">
            <w:pPr>
              <w:spacing w:after="0" w:line="259" w:lineRule="auto"/>
              <w:ind w:left="0" w:right="0" w:firstLine="0"/>
              <w:jc w:val="left"/>
            </w:pPr>
            <w:r>
              <w:rPr>
                <w:sz w:val="13"/>
              </w:rPr>
              <w:t>6231</w:t>
            </w:r>
          </w:p>
        </w:tc>
        <w:tc>
          <w:tcPr>
            <w:tcW w:w="705" w:type="dxa"/>
            <w:tcBorders>
              <w:top w:val="nil"/>
              <w:left w:val="nil"/>
              <w:bottom w:val="nil"/>
              <w:right w:val="nil"/>
            </w:tcBorders>
            <w:shd w:val="clear" w:color="auto" w:fill="E5E5E5"/>
          </w:tcPr>
          <w:p w14:paraId="6076F05B" w14:textId="77777777" w:rsidR="00FB5E7F" w:rsidRDefault="002A03C6">
            <w:pPr>
              <w:spacing w:after="0" w:line="259" w:lineRule="auto"/>
              <w:ind w:left="67" w:right="0" w:firstLine="0"/>
              <w:jc w:val="left"/>
            </w:pPr>
            <w:r>
              <w:rPr>
                <w:sz w:val="13"/>
              </w:rPr>
              <w:t>23570.7</w:t>
            </w:r>
          </w:p>
        </w:tc>
        <w:tc>
          <w:tcPr>
            <w:tcW w:w="1105" w:type="dxa"/>
            <w:tcBorders>
              <w:top w:val="nil"/>
              <w:left w:val="nil"/>
              <w:bottom w:val="nil"/>
              <w:right w:val="nil"/>
            </w:tcBorders>
            <w:shd w:val="clear" w:color="auto" w:fill="E5E5E5"/>
          </w:tcPr>
          <w:p w14:paraId="4DEFCFAA" w14:textId="77777777" w:rsidR="00FB5E7F" w:rsidRDefault="002A03C6">
            <w:pPr>
              <w:spacing w:after="0" w:line="259" w:lineRule="auto"/>
              <w:ind w:left="133" w:right="0" w:firstLine="0"/>
              <w:jc w:val="left"/>
            </w:pPr>
            <w:r>
              <w:rPr>
                <w:sz w:val="13"/>
              </w:rPr>
              <w:t>16996.4</w:t>
            </w:r>
          </w:p>
        </w:tc>
        <w:tc>
          <w:tcPr>
            <w:tcW w:w="772" w:type="dxa"/>
            <w:tcBorders>
              <w:top w:val="nil"/>
              <w:left w:val="nil"/>
              <w:bottom w:val="nil"/>
              <w:right w:val="nil"/>
            </w:tcBorders>
            <w:shd w:val="clear" w:color="auto" w:fill="E5E5E5"/>
          </w:tcPr>
          <w:p w14:paraId="03FE8939" w14:textId="77777777" w:rsidR="00FB5E7F" w:rsidRDefault="002A03C6">
            <w:pPr>
              <w:spacing w:after="0" w:line="259" w:lineRule="auto"/>
              <w:ind w:left="0" w:right="0" w:firstLine="0"/>
              <w:jc w:val="left"/>
            </w:pPr>
            <w:r>
              <w:rPr>
                <w:sz w:val="13"/>
              </w:rPr>
              <w:t>22.2</w:t>
            </w:r>
          </w:p>
        </w:tc>
        <w:tc>
          <w:tcPr>
            <w:tcW w:w="772" w:type="dxa"/>
            <w:tcBorders>
              <w:top w:val="nil"/>
              <w:left w:val="nil"/>
              <w:bottom w:val="nil"/>
              <w:right w:val="nil"/>
            </w:tcBorders>
            <w:shd w:val="clear" w:color="auto" w:fill="E5E5E5"/>
          </w:tcPr>
          <w:p w14:paraId="56E308BA" w14:textId="77777777" w:rsidR="00FB5E7F" w:rsidRDefault="002A03C6">
            <w:pPr>
              <w:spacing w:after="0" w:line="259" w:lineRule="auto"/>
              <w:ind w:left="0" w:right="0" w:firstLine="0"/>
              <w:jc w:val="left"/>
            </w:pPr>
            <w:r>
              <w:rPr>
                <w:sz w:val="13"/>
              </w:rPr>
              <w:t>11.2</w:t>
            </w:r>
          </w:p>
        </w:tc>
        <w:tc>
          <w:tcPr>
            <w:tcW w:w="838" w:type="dxa"/>
            <w:tcBorders>
              <w:top w:val="nil"/>
              <w:left w:val="nil"/>
              <w:bottom w:val="nil"/>
              <w:right w:val="nil"/>
            </w:tcBorders>
            <w:shd w:val="clear" w:color="auto" w:fill="E5E5E5"/>
          </w:tcPr>
          <w:p w14:paraId="5ED2AA2D" w14:textId="77777777" w:rsidR="00FB5E7F" w:rsidRDefault="002A03C6">
            <w:pPr>
              <w:spacing w:after="0" w:line="259" w:lineRule="auto"/>
              <w:ind w:left="0" w:right="0" w:firstLine="0"/>
              <w:jc w:val="left"/>
            </w:pPr>
            <w:r>
              <w:rPr>
                <w:sz w:val="13"/>
              </w:rPr>
              <w:t>13.2</w:t>
            </w:r>
          </w:p>
        </w:tc>
        <w:tc>
          <w:tcPr>
            <w:tcW w:w="726" w:type="dxa"/>
            <w:tcBorders>
              <w:top w:val="nil"/>
              <w:left w:val="nil"/>
              <w:bottom w:val="nil"/>
              <w:right w:val="nil"/>
            </w:tcBorders>
            <w:shd w:val="clear" w:color="auto" w:fill="E5E5E5"/>
          </w:tcPr>
          <w:p w14:paraId="52D75BAF"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14:paraId="2AE53286" w14:textId="77777777" w:rsidR="00FB5E7F" w:rsidRDefault="002A03C6">
            <w:pPr>
              <w:spacing w:after="0" w:line="259" w:lineRule="auto"/>
              <w:ind w:left="0" w:right="0" w:firstLine="0"/>
              <w:jc w:val="left"/>
            </w:pPr>
            <w:r>
              <w:rPr>
                <w:sz w:val="13"/>
              </w:rPr>
              <w:t>15.2</w:t>
            </w:r>
          </w:p>
        </w:tc>
        <w:tc>
          <w:tcPr>
            <w:tcW w:w="792" w:type="dxa"/>
            <w:tcBorders>
              <w:top w:val="nil"/>
              <w:left w:val="nil"/>
              <w:bottom w:val="nil"/>
              <w:right w:val="nil"/>
            </w:tcBorders>
            <w:shd w:val="clear" w:color="auto" w:fill="E5E5E5"/>
          </w:tcPr>
          <w:p w14:paraId="35D01260" w14:textId="77777777" w:rsidR="00FB5E7F" w:rsidRDefault="002A03C6">
            <w:pPr>
              <w:spacing w:after="0" w:line="259" w:lineRule="auto"/>
              <w:ind w:left="0" w:right="0" w:firstLine="0"/>
              <w:jc w:val="left"/>
            </w:pPr>
            <w:r>
              <w:rPr>
                <w:sz w:val="13"/>
              </w:rPr>
              <w:t>44.4</w:t>
            </w:r>
          </w:p>
        </w:tc>
        <w:tc>
          <w:tcPr>
            <w:tcW w:w="338" w:type="dxa"/>
            <w:tcBorders>
              <w:top w:val="nil"/>
              <w:left w:val="nil"/>
              <w:bottom w:val="nil"/>
              <w:right w:val="nil"/>
            </w:tcBorders>
            <w:shd w:val="clear" w:color="auto" w:fill="E5E5E5"/>
          </w:tcPr>
          <w:p w14:paraId="0A5DC299" w14:textId="77777777" w:rsidR="00FB5E7F" w:rsidRDefault="002A03C6">
            <w:pPr>
              <w:spacing w:after="0" w:line="259" w:lineRule="auto"/>
              <w:ind w:left="0" w:right="0" w:firstLine="0"/>
              <w:jc w:val="left"/>
            </w:pPr>
            <w:r>
              <w:rPr>
                <w:sz w:val="13"/>
              </w:rPr>
              <w:t>40.4</w:t>
            </w:r>
          </w:p>
        </w:tc>
      </w:tr>
      <w:tr w:rsidR="00FB5E7F" w14:paraId="7BAC64C7" w14:textId="77777777">
        <w:trPr>
          <w:trHeight w:val="271"/>
        </w:trPr>
        <w:tc>
          <w:tcPr>
            <w:tcW w:w="610" w:type="dxa"/>
            <w:tcBorders>
              <w:top w:val="nil"/>
              <w:left w:val="nil"/>
              <w:bottom w:val="nil"/>
              <w:right w:val="nil"/>
            </w:tcBorders>
          </w:tcPr>
          <w:p w14:paraId="5992ED92" w14:textId="77777777" w:rsidR="00FB5E7F" w:rsidRDefault="002A03C6">
            <w:pPr>
              <w:spacing w:after="0" w:line="259" w:lineRule="auto"/>
              <w:ind w:left="100" w:right="0" w:firstLine="0"/>
              <w:jc w:val="left"/>
            </w:pPr>
            <w:r>
              <w:rPr>
                <w:sz w:val="13"/>
              </w:rPr>
              <w:t>2016</w:t>
            </w:r>
          </w:p>
        </w:tc>
        <w:tc>
          <w:tcPr>
            <w:tcW w:w="534" w:type="dxa"/>
            <w:tcBorders>
              <w:top w:val="nil"/>
              <w:left w:val="nil"/>
              <w:bottom w:val="nil"/>
              <w:right w:val="nil"/>
            </w:tcBorders>
          </w:tcPr>
          <w:p w14:paraId="74B0DA05" w14:textId="77777777" w:rsidR="00FB5E7F" w:rsidRDefault="002A03C6">
            <w:pPr>
              <w:spacing w:after="0" w:line="259" w:lineRule="auto"/>
              <w:ind w:left="0" w:right="0" w:firstLine="0"/>
              <w:jc w:val="left"/>
            </w:pPr>
            <w:r>
              <w:rPr>
                <w:sz w:val="13"/>
              </w:rPr>
              <w:t>6297</w:t>
            </w:r>
          </w:p>
        </w:tc>
        <w:tc>
          <w:tcPr>
            <w:tcW w:w="705" w:type="dxa"/>
            <w:tcBorders>
              <w:top w:val="nil"/>
              <w:left w:val="nil"/>
              <w:bottom w:val="nil"/>
              <w:right w:val="nil"/>
            </w:tcBorders>
          </w:tcPr>
          <w:p w14:paraId="3FA8E5CE" w14:textId="77777777" w:rsidR="00FB5E7F" w:rsidRDefault="002A03C6">
            <w:pPr>
              <w:spacing w:after="0" w:line="259" w:lineRule="auto"/>
              <w:ind w:left="67" w:right="0" w:firstLine="0"/>
              <w:jc w:val="left"/>
            </w:pPr>
            <w:r>
              <w:rPr>
                <w:sz w:val="13"/>
              </w:rPr>
              <w:t>24951.1</w:t>
            </w:r>
          </w:p>
        </w:tc>
        <w:tc>
          <w:tcPr>
            <w:tcW w:w="1105" w:type="dxa"/>
            <w:tcBorders>
              <w:top w:val="nil"/>
              <w:left w:val="nil"/>
              <w:bottom w:val="nil"/>
              <w:right w:val="nil"/>
            </w:tcBorders>
          </w:tcPr>
          <w:p w14:paraId="4D84F091" w14:textId="77777777" w:rsidR="00FB5E7F" w:rsidRDefault="002A03C6">
            <w:pPr>
              <w:spacing w:after="0" w:line="259" w:lineRule="auto"/>
              <w:ind w:left="133" w:right="0" w:firstLine="0"/>
              <w:jc w:val="left"/>
            </w:pPr>
            <w:r>
              <w:rPr>
                <w:sz w:val="13"/>
              </w:rPr>
              <w:t>18640.7</w:t>
            </w:r>
          </w:p>
        </w:tc>
        <w:tc>
          <w:tcPr>
            <w:tcW w:w="772" w:type="dxa"/>
            <w:tcBorders>
              <w:top w:val="nil"/>
              <w:left w:val="nil"/>
              <w:bottom w:val="nil"/>
              <w:right w:val="nil"/>
            </w:tcBorders>
          </w:tcPr>
          <w:p w14:paraId="000DD7A0" w14:textId="77777777" w:rsidR="00FB5E7F" w:rsidRDefault="002A03C6">
            <w:pPr>
              <w:spacing w:after="0" w:line="259" w:lineRule="auto"/>
              <w:ind w:left="0" w:right="0" w:firstLine="0"/>
              <w:jc w:val="left"/>
            </w:pPr>
            <w:r>
              <w:rPr>
                <w:sz w:val="13"/>
              </w:rPr>
              <w:t>22.3</w:t>
            </w:r>
          </w:p>
        </w:tc>
        <w:tc>
          <w:tcPr>
            <w:tcW w:w="772" w:type="dxa"/>
            <w:tcBorders>
              <w:top w:val="nil"/>
              <w:left w:val="nil"/>
              <w:bottom w:val="nil"/>
              <w:right w:val="nil"/>
            </w:tcBorders>
          </w:tcPr>
          <w:p w14:paraId="2E15CCA6" w14:textId="77777777" w:rsidR="00FB5E7F" w:rsidRDefault="002A03C6">
            <w:pPr>
              <w:spacing w:after="0" w:line="259" w:lineRule="auto"/>
              <w:ind w:left="0" w:right="0" w:firstLine="0"/>
              <w:jc w:val="left"/>
            </w:pPr>
            <w:r>
              <w:rPr>
                <w:sz w:val="13"/>
              </w:rPr>
              <w:t>11.1</w:t>
            </w:r>
          </w:p>
        </w:tc>
        <w:tc>
          <w:tcPr>
            <w:tcW w:w="838" w:type="dxa"/>
            <w:tcBorders>
              <w:top w:val="nil"/>
              <w:left w:val="nil"/>
              <w:bottom w:val="nil"/>
              <w:right w:val="nil"/>
            </w:tcBorders>
          </w:tcPr>
          <w:p w14:paraId="1558C6A3" w14:textId="77777777" w:rsidR="00FB5E7F" w:rsidRDefault="002A03C6">
            <w:pPr>
              <w:spacing w:after="0" w:line="259" w:lineRule="auto"/>
              <w:ind w:left="0" w:right="0" w:firstLine="0"/>
              <w:jc w:val="left"/>
            </w:pPr>
            <w:r>
              <w:rPr>
                <w:sz w:val="13"/>
              </w:rPr>
              <w:t>13.3</w:t>
            </w:r>
          </w:p>
        </w:tc>
        <w:tc>
          <w:tcPr>
            <w:tcW w:w="726" w:type="dxa"/>
            <w:tcBorders>
              <w:top w:val="nil"/>
              <w:left w:val="nil"/>
              <w:bottom w:val="nil"/>
              <w:right w:val="nil"/>
            </w:tcBorders>
          </w:tcPr>
          <w:p w14:paraId="09C92386"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tcPr>
          <w:p w14:paraId="04648A06" w14:textId="77777777" w:rsidR="00FB5E7F" w:rsidRDefault="002A03C6">
            <w:pPr>
              <w:spacing w:after="0" w:line="259" w:lineRule="auto"/>
              <w:ind w:left="0" w:right="0" w:firstLine="0"/>
              <w:jc w:val="left"/>
            </w:pPr>
            <w:r>
              <w:rPr>
                <w:sz w:val="13"/>
              </w:rPr>
              <w:t>14.7</w:t>
            </w:r>
          </w:p>
        </w:tc>
        <w:tc>
          <w:tcPr>
            <w:tcW w:w="792" w:type="dxa"/>
            <w:tcBorders>
              <w:top w:val="nil"/>
              <w:left w:val="nil"/>
              <w:bottom w:val="nil"/>
              <w:right w:val="nil"/>
            </w:tcBorders>
          </w:tcPr>
          <w:p w14:paraId="200FC074" w14:textId="77777777" w:rsidR="00FB5E7F" w:rsidRDefault="002A03C6">
            <w:pPr>
              <w:spacing w:after="0" w:line="259" w:lineRule="auto"/>
              <w:ind w:left="0" w:right="0" w:firstLine="0"/>
              <w:jc w:val="left"/>
            </w:pPr>
            <w:r>
              <w:rPr>
                <w:sz w:val="13"/>
              </w:rPr>
              <w:t>43.6</w:t>
            </w:r>
          </w:p>
        </w:tc>
        <w:tc>
          <w:tcPr>
            <w:tcW w:w="338" w:type="dxa"/>
            <w:tcBorders>
              <w:top w:val="nil"/>
              <w:left w:val="nil"/>
              <w:bottom w:val="nil"/>
              <w:right w:val="nil"/>
            </w:tcBorders>
          </w:tcPr>
          <w:p w14:paraId="1756E56E" w14:textId="77777777" w:rsidR="00FB5E7F" w:rsidRDefault="002A03C6">
            <w:pPr>
              <w:spacing w:after="0" w:line="259" w:lineRule="auto"/>
              <w:ind w:left="0" w:right="0" w:firstLine="0"/>
              <w:jc w:val="left"/>
            </w:pPr>
            <w:r>
              <w:rPr>
                <w:sz w:val="13"/>
              </w:rPr>
              <w:t>41.8</w:t>
            </w:r>
          </w:p>
        </w:tc>
      </w:tr>
      <w:tr w:rsidR="00FB5E7F" w14:paraId="34A269ED" w14:textId="77777777">
        <w:trPr>
          <w:trHeight w:val="271"/>
        </w:trPr>
        <w:tc>
          <w:tcPr>
            <w:tcW w:w="610" w:type="dxa"/>
            <w:tcBorders>
              <w:top w:val="nil"/>
              <w:left w:val="nil"/>
              <w:bottom w:val="nil"/>
              <w:right w:val="nil"/>
            </w:tcBorders>
            <w:shd w:val="clear" w:color="auto" w:fill="E5E5E5"/>
          </w:tcPr>
          <w:p w14:paraId="1FA332DC" w14:textId="77777777" w:rsidR="00FB5E7F" w:rsidRDefault="002A03C6">
            <w:pPr>
              <w:spacing w:after="0" w:line="259" w:lineRule="auto"/>
              <w:ind w:left="100" w:right="0" w:firstLine="0"/>
              <w:jc w:val="left"/>
            </w:pPr>
            <w:r>
              <w:rPr>
                <w:sz w:val="13"/>
              </w:rPr>
              <w:t>2017</w:t>
            </w:r>
          </w:p>
        </w:tc>
        <w:tc>
          <w:tcPr>
            <w:tcW w:w="534" w:type="dxa"/>
            <w:tcBorders>
              <w:top w:val="nil"/>
              <w:left w:val="nil"/>
              <w:bottom w:val="nil"/>
              <w:right w:val="nil"/>
            </w:tcBorders>
            <w:shd w:val="clear" w:color="auto" w:fill="E5E5E5"/>
          </w:tcPr>
          <w:p w14:paraId="52E2F278" w14:textId="77777777" w:rsidR="00FB5E7F" w:rsidRDefault="002A03C6">
            <w:pPr>
              <w:spacing w:after="0" w:line="259" w:lineRule="auto"/>
              <w:ind w:left="0" w:right="0" w:firstLine="0"/>
              <w:jc w:val="left"/>
            </w:pPr>
            <w:r>
              <w:rPr>
                <w:sz w:val="13"/>
              </w:rPr>
              <w:t>6359</w:t>
            </w:r>
          </w:p>
        </w:tc>
        <w:tc>
          <w:tcPr>
            <w:tcW w:w="705" w:type="dxa"/>
            <w:tcBorders>
              <w:top w:val="nil"/>
              <w:left w:val="nil"/>
              <w:bottom w:val="nil"/>
              <w:right w:val="nil"/>
            </w:tcBorders>
            <w:shd w:val="clear" w:color="auto" w:fill="E5E5E5"/>
          </w:tcPr>
          <w:p w14:paraId="677CC98C" w14:textId="77777777" w:rsidR="00FB5E7F" w:rsidRDefault="002A03C6">
            <w:pPr>
              <w:spacing w:after="0" w:line="259" w:lineRule="auto"/>
              <w:ind w:left="67" w:right="0" w:firstLine="0"/>
              <w:jc w:val="left"/>
            </w:pPr>
            <w:r>
              <w:rPr>
                <w:sz w:val="13"/>
              </w:rPr>
              <w:t>26254.1</w:t>
            </w:r>
          </w:p>
        </w:tc>
        <w:tc>
          <w:tcPr>
            <w:tcW w:w="1105" w:type="dxa"/>
            <w:tcBorders>
              <w:top w:val="nil"/>
              <w:left w:val="nil"/>
              <w:bottom w:val="nil"/>
              <w:right w:val="nil"/>
            </w:tcBorders>
            <w:shd w:val="clear" w:color="auto" w:fill="E5E5E5"/>
          </w:tcPr>
          <w:p w14:paraId="394CE58A" w14:textId="77777777" w:rsidR="00FB5E7F" w:rsidRDefault="002A03C6">
            <w:pPr>
              <w:spacing w:after="0" w:line="259" w:lineRule="auto"/>
              <w:ind w:left="133" w:right="0" w:firstLine="0"/>
              <w:jc w:val="left"/>
            </w:pPr>
            <w:r>
              <w:rPr>
                <w:sz w:val="13"/>
              </w:rPr>
              <w:t>19555.4</w:t>
            </w:r>
          </w:p>
        </w:tc>
        <w:tc>
          <w:tcPr>
            <w:tcW w:w="772" w:type="dxa"/>
            <w:tcBorders>
              <w:top w:val="nil"/>
              <w:left w:val="nil"/>
              <w:bottom w:val="nil"/>
              <w:right w:val="nil"/>
            </w:tcBorders>
            <w:shd w:val="clear" w:color="auto" w:fill="E5E5E5"/>
          </w:tcPr>
          <w:p w14:paraId="560EA544" w14:textId="77777777" w:rsidR="00FB5E7F" w:rsidRDefault="002A03C6">
            <w:pPr>
              <w:spacing w:after="0" w:line="259" w:lineRule="auto"/>
              <w:ind w:left="0" w:right="0" w:firstLine="0"/>
              <w:jc w:val="left"/>
            </w:pPr>
            <w:r>
              <w:rPr>
                <w:sz w:val="13"/>
              </w:rPr>
              <w:t>22.4</w:t>
            </w:r>
          </w:p>
        </w:tc>
        <w:tc>
          <w:tcPr>
            <w:tcW w:w="772" w:type="dxa"/>
            <w:tcBorders>
              <w:top w:val="nil"/>
              <w:left w:val="nil"/>
              <w:bottom w:val="nil"/>
              <w:right w:val="nil"/>
            </w:tcBorders>
            <w:shd w:val="clear" w:color="auto" w:fill="E5E5E5"/>
          </w:tcPr>
          <w:p w14:paraId="0AE6FC25" w14:textId="77777777" w:rsidR="00FB5E7F" w:rsidRDefault="002A03C6">
            <w:pPr>
              <w:spacing w:after="0" w:line="259" w:lineRule="auto"/>
              <w:ind w:left="0" w:right="0" w:firstLine="0"/>
              <w:jc w:val="left"/>
            </w:pPr>
            <w:r>
              <w:rPr>
                <w:sz w:val="13"/>
              </w:rPr>
              <w:t>11.0</w:t>
            </w:r>
          </w:p>
        </w:tc>
        <w:tc>
          <w:tcPr>
            <w:tcW w:w="838" w:type="dxa"/>
            <w:tcBorders>
              <w:top w:val="nil"/>
              <w:left w:val="nil"/>
              <w:bottom w:val="nil"/>
              <w:right w:val="nil"/>
            </w:tcBorders>
            <w:shd w:val="clear" w:color="auto" w:fill="E5E5E5"/>
          </w:tcPr>
          <w:p w14:paraId="5A63D422" w14:textId="77777777" w:rsidR="00FB5E7F" w:rsidRDefault="002A03C6">
            <w:pPr>
              <w:spacing w:after="0" w:line="259" w:lineRule="auto"/>
              <w:ind w:left="0" w:right="0" w:firstLine="0"/>
              <w:jc w:val="left"/>
            </w:pPr>
            <w:r>
              <w:rPr>
                <w:sz w:val="13"/>
              </w:rPr>
              <w:t>13.3</w:t>
            </w:r>
          </w:p>
        </w:tc>
        <w:tc>
          <w:tcPr>
            <w:tcW w:w="726" w:type="dxa"/>
            <w:tcBorders>
              <w:top w:val="nil"/>
              <w:left w:val="nil"/>
              <w:bottom w:val="nil"/>
              <w:right w:val="nil"/>
            </w:tcBorders>
            <w:shd w:val="clear" w:color="auto" w:fill="E5E5E5"/>
          </w:tcPr>
          <w:p w14:paraId="42CDFB23" w14:textId="77777777" w:rsidR="00FB5E7F" w:rsidRDefault="002A03C6">
            <w:pPr>
              <w:spacing w:after="0" w:line="259" w:lineRule="auto"/>
              <w:ind w:left="0" w:right="0" w:firstLine="0"/>
              <w:jc w:val="left"/>
            </w:pPr>
            <w:r>
              <w:rPr>
                <w:sz w:val="13"/>
              </w:rPr>
              <w:t>2.3</w:t>
            </w:r>
          </w:p>
        </w:tc>
        <w:tc>
          <w:tcPr>
            <w:tcW w:w="813" w:type="dxa"/>
            <w:tcBorders>
              <w:top w:val="nil"/>
              <w:left w:val="nil"/>
              <w:bottom w:val="nil"/>
              <w:right w:val="nil"/>
            </w:tcBorders>
            <w:shd w:val="clear" w:color="auto" w:fill="E5E5E5"/>
          </w:tcPr>
          <w:p w14:paraId="73283EEF" w14:textId="77777777" w:rsidR="00FB5E7F" w:rsidRDefault="002A03C6">
            <w:pPr>
              <w:spacing w:after="0" w:line="259" w:lineRule="auto"/>
              <w:ind w:left="0" w:right="0" w:firstLine="0"/>
              <w:jc w:val="left"/>
            </w:pPr>
            <w:r>
              <w:rPr>
                <w:sz w:val="13"/>
              </w:rPr>
              <w:t>14.0</w:t>
            </w:r>
          </w:p>
        </w:tc>
        <w:tc>
          <w:tcPr>
            <w:tcW w:w="792" w:type="dxa"/>
            <w:tcBorders>
              <w:top w:val="nil"/>
              <w:left w:val="nil"/>
              <w:bottom w:val="nil"/>
              <w:right w:val="nil"/>
            </w:tcBorders>
            <w:shd w:val="clear" w:color="auto" w:fill="E5E5E5"/>
          </w:tcPr>
          <w:p w14:paraId="6A035321" w14:textId="77777777" w:rsidR="00FB5E7F" w:rsidRDefault="002A03C6">
            <w:pPr>
              <w:spacing w:after="0" w:line="259" w:lineRule="auto"/>
              <w:ind w:left="0" w:right="0" w:firstLine="0"/>
              <w:jc w:val="left"/>
            </w:pPr>
            <w:r>
              <w:rPr>
                <w:sz w:val="13"/>
              </w:rPr>
              <w:t>45.0</w:t>
            </w:r>
          </w:p>
        </w:tc>
        <w:tc>
          <w:tcPr>
            <w:tcW w:w="338" w:type="dxa"/>
            <w:tcBorders>
              <w:top w:val="nil"/>
              <w:left w:val="nil"/>
              <w:bottom w:val="nil"/>
              <w:right w:val="nil"/>
            </w:tcBorders>
            <w:shd w:val="clear" w:color="auto" w:fill="E5E5E5"/>
          </w:tcPr>
          <w:p w14:paraId="1C990004" w14:textId="77777777" w:rsidR="00FB5E7F" w:rsidRDefault="002A03C6">
            <w:pPr>
              <w:spacing w:after="0" w:line="259" w:lineRule="auto"/>
              <w:ind w:left="0" w:right="0" w:firstLine="0"/>
              <w:jc w:val="left"/>
            </w:pPr>
            <w:r>
              <w:rPr>
                <w:sz w:val="13"/>
              </w:rPr>
              <w:t>40.9</w:t>
            </w:r>
          </w:p>
        </w:tc>
      </w:tr>
      <w:tr w:rsidR="00FB5E7F" w14:paraId="1FEE675E" w14:textId="77777777">
        <w:trPr>
          <w:trHeight w:val="279"/>
        </w:trPr>
        <w:tc>
          <w:tcPr>
            <w:tcW w:w="610" w:type="dxa"/>
            <w:tcBorders>
              <w:top w:val="nil"/>
              <w:left w:val="nil"/>
              <w:bottom w:val="single" w:sz="7" w:space="0" w:color="CCCCCC"/>
              <w:right w:val="nil"/>
            </w:tcBorders>
          </w:tcPr>
          <w:p w14:paraId="55C68615" w14:textId="77777777" w:rsidR="00FB5E7F" w:rsidRDefault="002A03C6">
            <w:pPr>
              <w:spacing w:after="0" w:line="259" w:lineRule="auto"/>
              <w:ind w:left="100" w:right="0" w:firstLine="0"/>
              <w:jc w:val="left"/>
            </w:pPr>
            <w:r>
              <w:rPr>
                <w:sz w:val="13"/>
              </w:rPr>
              <w:t>2018</w:t>
            </w:r>
          </w:p>
        </w:tc>
        <w:tc>
          <w:tcPr>
            <w:tcW w:w="534" w:type="dxa"/>
            <w:tcBorders>
              <w:top w:val="nil"/>
              <w:left w:val="nil"/>
              <w:bottom w:val="single" w:sz="7" w:space="0" w:color="CCCCCC"/>
              <w:right w:val="nil"/>
            </w:tcBorders>
          </w:tcPr>
          <w:p w14:paraId="3C12BD6E" w14:textId="77777777" w:rsidR="00FB5E7F" w:rsidRDefault="002A03C6">
            <w:pPr>
              <w:spacing w:after="0" w:line="259" w:lineRule="auto"/>
              <w:ind w:left="0" w:right="0" w:firstLine="0"/>
              <w:jc w:val="left"/>
            </w:pPr>
            <w:r>
              <w:rPr>
                <w:sz w:val="13"/>
              </w:rPr>
              <w:t>6121</w:t>
            </w:r>
          </w:p>
        </w:tc>
        <w:tc>
          <w:tcPr>
            <w:tcW w:w="705" w:type="dxa"/>
            <w:tcBorders>
              <w:top w:val="nil"/>
              <w:left w:val="nil"/>
              <w:bottom w:val="single" w:sz="7" w:space="0" w:color="CCCCCC"/>
              <w:right w:val="nil"/>
            </w:tcBorders>
          </w:tcPr>
          <w:p w14:paraId="35F9EAB8" w14:textId="77777777" w:rsidR="00FB5E7F" w:rsidRDefault="002A03C6">
            <w:pPr>
              <w:spacing w:after="0" w:line="259" w:lineRule="auto"/>
              <w:ind w:left="67" w:right="0" w:firstLine="0"/>
              <w:jc w:val="left"/>
            </w:pPr>
            <w:r>
              <w:rPr>
                <w:sz w:val="13"/>
              </w:rPr>
              <w:t>28081.0</w:t>
            </w:r>
          </w:p>
        </w:tc>
        <w:tc>
          <w:tcPr>
            <w:tcW w:w="1105" w:type="dxa"/>
            <w:tcBorders>
              <w:top w:val="nil"/>
              <w:left w:val="nil"/>
              <w:bottom w:val="single" w:sz="7" w:space="0" w:color="CCCCCC"/>
              <w:right w:val="nil"/>
            </w:tcBorders>
          </w:tcPr>
          <w:p w14:paraId="4FAE72CE" w14:textId="77777777" w:rsidR="00FB5E7F" w:rsidRDefault="002A03C6">
            <w:pPr>
              <w:spacing w:after="0" w:line="259" w:lineRule="auto"/>
              <w:ind w:left="133" w:right="0" w:firstLine="0"/>
              <w:jc w:val="left"/>
            </w:pPr>
            <w:r>
              <w:rPr>
                <w:sz w:val="13"/>
              </w:rPr>
              <w:t>19705.8</w:t>
            </w:r>
          </w:p>
        </w:tc>
        <w:tc>
          <w:tcPr>
            <w:tcW w:w="772" w:type="dxa"/>
            <w:tcBorders>
              <w:top w:val="nil"/>
              <w:left w:val="nil"/>
              <w:bottom w:val="single" w:sz="7" w:space="0" w:color="CCCCCC"/>
              <w:right w:val="nil"/>
            </w:tcBorders>
          </w:tcPr>
          <w:p w14:paraId="72771A21" w14:textId="77777777" w:rsidR="00FB5E7F" w:rsidRDefault="002A03C6">
            <w:pPr>
              <w:spacing w:after="0" w:line="259" w:lineRule="auto"/>
              <w:ind w:left="0" w:right="0" w:firstLine="0"/>
              <w:jc w:val="left"/>
            </w:pPr>
            <w:r>
              <w:rPr>
                <w:sz w:val="13"/>
              </w:rPr>
              <w:t>22.5</w:t>
            </w:r>
          </w:p>
        </w:tc>
        <w:tc>
          <w:tcPr>
            <w:tcW w:w="772" w:type="dxa"/>
            <w:tcBorders>
              <w:top w:val="nil"/>
              <w:left w:val="nil"/>
              <w:bottom w:val="single" w:sz="7" w:space="0" w:color="CCCCCC"/>
              <w:right w:val="nil"/>
            </w:tcBorders>
          </w:tcPr>
          <w:p w14:paraId="5E326743" w14:textId="77777777" w:rsidR="00FB5E7F" w:rsidRDefault="002A03C6">
            <w:pPr>
              <w:spacing w:after="0" w:line="259" w:lineRule="auto"/>
              <w:ind w:left="0" w:right="0" w:firstLine="0"/>
              <w:jc w:val="left"/>
            </w:pPr>
            <w:r>
              <w:rPr>
                <w:sz w:val="13"/>
              </w:rPr>
              <w:t>10.8</w:t>
            </w:r>
          </w:p>
        </w:tc>
        <w:tc>
          <w:tcPr>
            <w:tcW w:w="838" w:type="dxa"/>
            <w:tcBorders>
              <w:top w:val="nil"/>
              <w:left w:val="nil"/>
              <w:bottom w:val="single" w:sz="7" w:space="0" w:color="CCCCCC"/>
              <w:right w:val="nil"/>
            </w:tcBorders>
          </w:tcPr>
          <w:p w14:paraId="4EB0582B" w14:textId="77777777" w:rsidR="00FB5E7F" w:rsidRDefault="002A03C6">
            <w:pPr>
              <w:spacing w:after="0" w:line="259" w:lineRule="auto"/>
              <w:ind w:left="0" w:right="0" w:firstLine="0"/>
              <w:jc w:val="left"/>
            </w:pPr>
            <w:r>
              <w:rPr>
                <w:sz w:val="13"/>
              </w:rPr>
              <w:t>13.3</w:t>
            </w:r>
          </w:p>
        </w:tc>
        <w:tc>
          <w:tcPr>
            <w:tcW w:w="726" w:type="dxa"/>
            <w:tcBorders>
              <w:top w:val="nil"/>
              <w:left w:val="nil"/>
              <w:bottom w:val="single" w:sz="7" w:space="0" w:color="CCCCCC"/>
              <w:right w:val="nil"/>
            </w:tcBorders>
          </w:tcPr>
          <w:p w14:paraId="5E3359DD" w14:textId="77777777" w:rsidR="00FB5E7F" w:rsidRDefault="002A03C6">
            <w:pPr>
              <w:spacing w:after="0" w:line="259" w:lineRule="auto"/>
              <w:ind w:left="0" w:right="0" w:firstLine="0"/>
              <w:jc w:val="left"/>
            </w:pPr>
            <w:r>
              <w:rPr>
                <w:sz w:val="13"/>
              </w:rPr>
              <w:t>2.3</w:t>
            </w:r>
          </w:p>
        </w:tc>
        <w:tc>
          <w:tcPr>
            <w:tcW w:w="813" w:type="dxa"/>
            <w:tcBorders>
              <w:top w:val="nil"/>
              <w:left w:val="nil"/>
              <w:bottom w:val="single" w:sz="7" w:space="0" w:color="CCCCCC"/>
              <w:right w:val="nil"/>
            </w:tcBorders>
          </w:tcPr>
          <w:p w14:paraId="730B50DE" w14:textId="77777777" w:rsidR="00FB5E7F" w:rsidRDefault="002A03C6">
            <w:pPr>
              <w:spacing w:after="0" w:line="259" w:lineRule="auto"/>
              <w:ind w:left="0" w:right="0" w:firstLine="0"/>
              <w:jc w:val="left"/>
            </w:pPr>
            <w:r>
              <w:rPr>
                <w:sz w:val="13"/>
              </w:rPr>
              <w:t>13.8</w:t>
            </w:r>
          </w:p>
        </w:tc>
        <w:tc>
          <w:tcPr>
            <w:tcW w:w="792" w:type="dxa"/>
            <w:tcBorders>
              <w:top w:val="nil"/>
              <w:left w:val="nil"/>
              <w:bottom w:val="single" w:sz="7" w:space="0" w:color="CCCCCC"/>
              <w:right w:val="nil"/>
            </w:tcBorders>
          </w:tcPr>
          <w:p w14:paraId="142A4FD5" w14:textId="77777777" w:rsidR="00FB5E7F" w:rsidRDefault="002A03C6">
            <w:pPr>
              <w:spacing w:after="0" w:line="259" w:lineRule="auto"/>
              <w:ind w:left="0" w:right="0" w:firstLine="0"/>
              <w:jc w:val="left"/>
            </w:pPr>
            <w:r>
              <w:rPr>
                <w:sz w:val="13"/>
              </w:rPr>
              <w:t>45.0</w:t>
            </w:r>
          </w:p>
        </w:tc>
        <w:tc>
          <w:tcPr>
            <w:tcW w:w="338" w:type="dxa"/>
            <w:tcBorders>
              <w:top w:val="nil"/>
              <w:left w:val="nil"/>
              <w:bottom w:val="single" w:sz="7" w:space="0" w:color="CCCCCC"/>
              <w:right w:val="nil"/>
            </w:tcBorders>
          </w:tcPr>
          <w:p w14:paraId="36456988" w14:textId="77777777" w:rsidR="00FB5E7F" w:rsidRDefault="002A03C6">
            <w:pPr>
              <w:spacing w:after="0" w:line="259" w:lineRule="auto"/>
              <w:ind w:left="0" w:right="0" w:firstLine="0"/>
              <w:jc w:val="left"/>
            </w:pPr>
            <w:r>
              <w:rPr>
                <w:sz w:val="13"/>
              </w:rPr>
              <w:t>41.2</w:t>
            </w:r>
          </w:p>
        </w:tc>
      </w:tr>
    </w:tbl>
    <w:p w14:paraId="18003646" w14:textId="77777777" w:rsidR="00FB5E7F" w:rsidRDefault="002A03C6">
      <w:pPr>
        <w:pStyle w:val="Heading1"/>
        <w:spacing w:after="327"/>
        <w:ind w:left="330" w:hanging="315"/>
      </w:pPr>
      <w:r>
        <w:rPr>
          <w:b w:val="0"/>
        </w:rPr>
        <w:t>|</w:t>
      </w:r>
      <w:r>
        <w:rPr>
          <w:b w:val="0"/>
        </w:rPr>
        <w:tab/>
      </w:r>
      <w:r>
        <w:t>METHODOLOGY</w:t>
      </w:r>
    </w:p>
    <w:p w14:paraId="5B2EECF3" w14:textId="77777777" w:rsidR="00FB5E7F" w:rsidRDefault="002A03C6">
      <w:pPr>
        <w:ind w:left="19" w:right="20"/>
      </w:pPr>
      <w:r>
        <w:t xml:space="preserve">The Mincer equation –arguably the most widely used in empirical work –can be used to explain a host of economic, and even non-economic, phenomena. One such application involves explaining (and estimating) employment earnings as a function of schooling and labor market experience. The Mincer equation provides estimates of the average monetary returns of one additional year of education. This information is important for policy makers who must decide on education spending, prioritization of schooling levels, and education financing programs such as student loans (Patrinos 2016). In that respect, the Mincer equation is the most used econometric framework for estimating the rate of return </w:t>
      </w:r>
      <w:ins w:id="105" w:author="Harry Anthony Patrinos" w:date="2020-05-15T18:25:00Z">
        <w:r w:rsidR="00AA614F">
          <w:t>to inv</w:t>
        </w:r>
      </w:ins>
      <w:ins w:id="106" w:author="Harry Anthony Patrinos" w:date="2020-05-15T18:26:00Z">
        <w:r w:rsidR="00AA614F">
          <w:t xml:space="preserve">estment </w:t>
        </w:r>
      </w:ins>
      <w:r>
        <w:t>in education.</w:t>
      </w:r>
    </w:p>
    <w:p w14:paraId="32451818" w14:textId="77777777" w:rsidR="00FB5E7F" w:rsidRDefault="002A03C6">
      <w:pPr>
        <w:spacing w:after="49" w:line="259" w:lineRule="auto"/>
        <w:ind w:left="10" w:right="50" w:hanging="10"/>
        <w:jc w:val="right"/>
      </w:pPr>
      <w:r>
        <w:t>The empirical analysis in this paper presents results for the general working population of the Russian Federation</w:t>
      </w:r>
    </w:p>
    <w:p w14:paraId="1FBA2730" w14:textId="77777777" w:rsidR="00FB5E7F" w:rsidRDefault="002A03C6">
      <w:pPr>
        <w:spacing w:after="752"/>
        <w:ind w:left="19" w:right="20"/>
      </w:pPr>
      <w:r>
        <w:t>aged 25-64. We use a basic Mincerian specification shown in equation (1):</w:t>
      </w:r>
    </w:p>
    <w:p w14:paraId="437E2771" w14:textId="77777777" w:rsidR="00FB5E7F" w:rsidRDefault="002A03C6">
      <w:pPr>
        <w:tabs>
          <w:tab w:val="center" w:pos="4062"/>
          <w:tab w:val="right" w:pos="8167"/>
        </w:tabs>
        <w:spacing w:after="386" w:line="265" w:lineRule="auto"/>
        <w:ind w:left="0" w:right="0" w:firstLine="0"/>
        <w:jc w:val="left"/>
      </w:pPr>
      <w:r>
        <w:rPr>
          <w:sz w:val="22"/>
        </w:rPr>
        <w:tab/>
      </w:r>
      <w:r>
        <w:rPr>
          <w:i/>
        </w:rPr>
        <w:t xml:space="preserve">Log </w:t>
      </w:r>
      <w:r>
        <w:t>(</w:t>
      </w:r>
      <w:r>
        <w:rPr>
          <w:i/>
        </w:rPr>
        <w:t>Wage</w:t>
      </w:r>
      <w:r>
        <w:t xml:space="preserve">) = </w:t>
      </w:r>
      <w:r>
        <w:rPr>
          <w:i/>
        </w:rPr>
        <w:t>b</w:t>
      </w:r>
      <w:r>
        <w:rPr>
          <w:vertAlign w:val="subscript"/>
        </w:rPr>
        <w:t xml:space="preserve">0 </w:t>
      </w:r>
      <w:r>
        <w:t>+</w:t>
      </w:r>
      <w:r>
        <w:rPr>
          <w:i/>
        </w:rPr>
        <w:t>b</w:t>
      </w:r>
      <w:r>
        <w:rPr>
          <w:vertAlign w:val="subscript"/>
        </w:rPr>
        <w:t xml:space="preserve">1 </w:t>
      </w:r>
      <w:r>
        <w:t xml:space="preserve">· </w:t>
      </w:r>
      <w:r>
        <w:rPr>
          <w:i/>
        </w:rPr>
        <w:t xml:space="preserve">Educ </w:t>
      </w:r>
      <w:r>
        <w:t>+</w:t>
      </w:r>
      <w:r>
        <w:rPr>
          <w:i/>
        </w:rPr>
        <w:t>b</w:t>
      </w:r>
      <w:r>
        <w:rPr>
          <w:vertAlign w:val="subscript"/>
        </w:rPr>
        <w:t xml:space="preserve">2 </w:t>
      </w:r>
      <w:r>
        <w:t xml:space="preserve">· </w:t>
      </w:r>
      <w:r>
        <w:rPr>
          <w:i/>
        </w:rPr>
        <w:t xml:space="preserve">Exp </w:t>
      </w:r>
      <w:r>
        <w:t>+</w:t>
      </w:r>
      <w:r>
        <w:rPr>
          <w:i/>
        </w:rPr>
        <w:t>b</w:t>
      </w:r>
      <w:r>
        <w:rPr>
          <w:vertAlign w:val="subscript"/>
        </w:rPr>
        <w:t xml:space="preserve">3 </w:t>
      </w:r>
      <w:r>
        <w:t xml:space="preserve">· </w:t>
      </w:r>
      <w:r>
        <w:rPr>
          <w:i/>
        </w:rPr>
        <w:t>Exp</w:t>
      </w:r>
      <w:r>
        <w:rPr>
          <w:vertAlign w:val="superscript"/>
        </w:rPr>
        <w:t xml:space="preserve">2 </w:t>
      </w:r>
      <w:r>
        <w:t>+</w:t>
      </w:r>
      <w:r>
        <w:rPr>
          <w:i/>
        </w:rPr>
        <w:tab/>
      </w:r>
      <w:r>
        <w:t>(1)</w:t>
      </w:r>
    </w:p>
    <w:p w14:paraId="59BBED12" w14:textId="77777777" w:rsidR="00FB5E7F" w:rsidRDefault="002A03C6">
      <w:pPr>
        <w:spacing w:after="35"/>
        <w:ind w:left="19" w:right="20"/>
      </w:pPr>
      <w:r>
        <w:t xml:space="preserve">where </w:t>
      </w:r>
      <w:r>
        <w:rPr>
          <w:i/>
        </w:rPr>
        <w:t xml:space="preserve">Log </w:t>
      </w:r>
      <w:r>
        <w:rPr>
          <w:sz w:val="25"/>
          <w:vertAlign w:val="subscript"/>
        </w:rPr>
        <w:t>(</w:t>
      </w:r>
      <w:r>
        <w:rPr>
          <w:i/>
          <w:sz w:val="25"/>
          <w:vertAlign w:val="subscript"/>
        </w:rPr>
        <w:t>Wage</w:t>
      </w:r>
      <w:r>
        <w:rPr>
          <w:sz w:val="25"/>
          <w:vertAlign w:val="subscript"/>
        </w:rPr>
        <w:t xml:space="preserve">) </w:t>
      </w:r>
      <w:r>
        <w:t xml:space="preserve">is a logarithm of monthly wage, </w:t>
      </w:r>
      <w:r>
        <w:rPr>
          <w:i/>
        </w:rPr>
        <w:t xml:space="preserve">Educ </w:t>
      </w:r>
      <w:r>
        <w:t xml:space="preserve">stands for the years of education or highest attained level of education, </w:t>
      </w:r>
      <w:r>
        <w:rPr>
          <w:i/>
        </w:rPr>
        <w:t xml:space="preserve">Exp </w:t>
      </w:r>
      <w:r>
        <w:t xml:space="preserve">and </w:t>
      </w:r>
      <w:r>
        <w:rPr>
          <w:i/>
        </w:rPr>
        <w:t>Exp</w:t>
      </w:r>
      <w:r>
        <w:rPr>
          <w:vertAlign w:val="superscript"/>
        </w:rPr>
        <w:t xml:space="preserve">2 </w:t>
      </w:r>
      <w:r>
        <w:t xml:space="preserve">reflect the years of working experience and its quadratic term respectively, </w:t>
      </w:r>
      <w:r>
        <w:rPr>
          <w:i/>
        </w:rPr>
        <w:t>b</w:t>
      </w:r>
      <w:r>
        <w:rPr>
          <w:vertAlign w:val="subscript"/>
        </w:rPr>
        <w:t xml:space="preserve">0 </w:t>
      </w:r>
      <w:r>
        <w:t xml:space="preserve">is an intercept, </w:t>
      </w:r>
      <w:r>
        <w:rPr>
          <w:i/>
        </w:rPr>
        <w:t>b</w:t>
      </w:r>
      <w:r>
        <w:rPr>
          <w:vertAlign w:val="subscript"/>
        </w:rPr>
        <w:t>1</w:t>
      </w:r>
      <w:r>
        <w:rPr>
          <w:sz w:val="25"/>
          <w:vertAlign w:val="subscript"/>
        </w:rPr>
        <w:t>...</w:t>
      </w:r>
      <w:r>
        <w:rPr>
          <w:i/>
          <w:sz w:val="25"/>
          <w:vertAlign w:val="subscript"/>
        </w:rPr>
        <w:t>b</w:t>
      </w:r>
      <w:r>
        <w:rPr>
          <w:i/>
          <w:vertAlign w:val="subscript"/>
        </w:rPr>
        <w:t xml:space="preserve">n </w:t>
      </w:r>
      <w:r>
        <w:t xml:space="preserve">are the respective slope estimates, </w:t>
      </w:r>
      <w:r>
        <w:rPr>
          <w:i/>
        </w:rPr>
        <w:t xml:space="preserve"> </w:t>
      </w:r>
      <w:r>
        <w:t>refers to a normally distributed error term.</w:t>
      </w:r>
    </w:p>
    <w:p w14:paraId="1982AF45" w14:textId="77777777" w:rsidR="00FB5E7F" w:rsidRDefault="002A03C6">
      <w:pPr>
        <w:spacing w:after="47"/>
        <w:ind w:left="15" w:right="20" w:firstLine="299"/>
      </w:pPr>
      <w:r>
        <w:t>For the dependent variable, we used the logarithm of an average monthly wage within the past year on a person’s</w:t>
      </w:r>
      <w:r>
        <w:rPr>
          <w:b/>
          <w:sz w:val="25"/>
          <w:vertAlign w:val="superscript"/>
        </w:rPr>
        <w:t xml:space="preserve"> </w:t>
      </w:r>
      <w:r>
        <w:t xml:space="preserve">primary job (variable </w:t>
      </w:r>
      <w:r>
        <w:rPr>
          <w:i/>
        </w:rPr>
        <w:t>J</w:t>
      </w:r>
      <w:r>
        <w:rPr>
          <w:sz w:val="25"/>
          <w:vertAlign w:val="subscript"/>
        </w:rPr>
        <w:t xml:space="preserve">13.2 </w:t>
      </w:r>
      <w:r>
        <w:t xml:space="preserve">in the RLMS dataset). If a person had an additional job, the maximum wage value among the two (variables </w:t>
      </w:r>
      <w:r>
        <w:rPr>
          <w:i/>
        </w:rPr>
        <w:t>J</w:t>
      </w:r>
      <w:r>
        <w:rPr>
          <w:sz w:val="25"/>
          <w:vertAlign w:val="subscript"/>
        </w:rPr>
        <w:t xml:space="preserve">13.2 </w:t>
      </w:r>
      <w:r>
        <w:t xml:space="preserve">and </w:t>
      </w:r>
      <w:r>
        <w:rPr>
          <w:i/>
        </w:rPr>
        <w:t>J</w:t>
      </w:r>
      <w:r>
        <w:rPr>
          <w:sz w:val="25"/>
          <w:vertAlign w:val="subscript"/>
        </w:rPr>
        <w:t>40</w:t>
      </w:r>
      <w:r>
        <w:t xml:space="preserve">) was selected for the analysis. In the waves from 1994 to 1996, the question mentioned above was absent; for those waves, we exploited a variable about the average amount of money earned by a respondent within the past 30 days (variable </w:t>
      </w:r>
      <w:r>
        <w:rPr>
          <w:i/>
        </w:rPr>
        <w:t>J</w:t>
      </w:r>
      <w:r>
        <w:rPr>
          <w:sz w:val="25"/>
          <w:vertAlign w:val="subscript"/>
        </w:rPr>
        <w:t>10</w:t>
      </w:r>
      <w:r>
        <w:t>) as a reasonable approximation.</w:t>
      </w:r>
    </w:p>
    <w:p w14:paraId="458ABAD7" w14:textId="77777777" w:rsidR="00FB5E7F" w:rsidRDefault="002A03C6" w:rsidP="0048743E">
      <w:pPr>
        <w:spacing w:after="0" w:line="276" w:lineRule="auto"/>
        <w:ind w:left="15" w:right="20" w:firstLine="305"/>
      </w:pPr>
      <w:r>
        <w:t>The present research uses both metric (measured in years) and categorical education variables. The metric version</w:t>
      </w:r>
      <w:r w:rsidRPr="0048743E">
        <w:t xml:space="preserve"> </w:t>
      </w:r>
      <w:r>
        <w:t>was</w:t>
      </w:r>
      <w:r w:rsidR="0048743E">
        <w:t xml:space="preserve"> </w:t>
      </w:r>
      <w:r>
        <w:t>created by assigning the average expected number of years corresponding to each attained education level. For</w:t>
      </w:r>
      <w:r w:rsidR="0048743E">
        <w:t xml:space="preserve"> </w:t>
      </w:r>
      <w:r>
        <w:t xml:space="preserve">the categorical version (EDUC), we distinguished three categories: </w:t>
      </w:r>
      <w:r w:rsidRPr="0048743E">
        <w:t>(1) secondary, (2) vocational, and (3) higher</w:t>
      </w:r>
      <w:r>
        <w:t>. Incomplete levels were incorporated into the respective upper categories (e.g., incomplete higher - into higher). Vocational education here includes the International Standard Classification of Education (ISCED) levels for vocational education: 35, 45 and 55</w:t>
      </w:r>
      <w:ins w:id="107" w:author="Harry Anthony Patrinos" w:date="2020-05-15T18:26:00Z">
        <w:r w:rsidR="00AA614F">
          <w:t>.</w:t>
        </w:r>
      </w:ins>
      <w:r>
        <w:t xml:space="preserve"> </w:t>
      </w:r>
      <w:r w:rsidR="0048743E">
        <w:rPr>
          <w:rStyle w:val="FootnoteReference"/>
        </w:rPr>
        <w:footnoteReference w:id="1"/>
      </w:r>
      <w:del w:id="108" w:author="Harry Anthony Patrinos" w:date="2020-05-15T18:26:00Z">
        <w:r w:rsidDel="00AA614F">
          <w:delText>.</w:delText>
        </w:r>
      </w:del>
      <w:r>
        <w:t xml:space="preserve"> We are interested in exploring returns to education in general, and vocational and higher education. Estimations of premiums to primary and secondary schooling levels are technically </w:t>
      </w:r>
      <w:del w:id="109" w:author="Harry Anthony Patrinos" w:date="2020-05-15T18:27:00Z">
        <w:r w:rsidDel="00AA614F">
          <w:delText xml:space="preserve">unreachable </w:delText>
        </w:r>
      </w:del>
      <w:ins w:id="110" w:author="Harry Anthony Patrinos" w:date="2020-05-15T18:27:00Z">
        <w:r w:rsidR="00AA614F">
          <w:t xml:space="preserve">not possible </w:t>
        </w:r>
      </w:ins>
      <w:del w:id="111" w:author="Harry Anthony Patrinos" w:date="2020-05-15T18:27:00Z">
        <w:r w:rsidDel="00AA614F">
          <w:delText xml:space="preserve">to us </w:delText>
        </w:r>
      </w:del>
      <w:r>
        <w:t xml:space="preserve">since the number of adults without primary education, and the number of adults with only primary </w:t>
      </w:r>
      <w:ins w:id="112" w:author="Harry Anthony Patrinos" w:date="2020-05-15T18:27:00Z">
        <w:r w:rsidR="00AA614F">
          <w:t xml:space="preserve">schooling, </w:t>
        </w:r>
      </w:ins>
      <w:del w:id="113" w:author="Harry Anthony Patrinos" w:date="2020-05-15T18:27:00Z">
        <w:r w:rsidDel="00AA614F">
          <w:delText xml:space="preserve">level </w:delText>
        </w:r>
      </w:del>
      <w:r>
        <w:t xml:space="preserve">is minuscule in the general population. The experience variable was calculated as a difference between current age and years of education minus </w:t>
      </w:r>
      <w:ins w:id="114" w:author="Harry Anthony Patrinos" w:date="2020-05-15T18:27:00Z">
        <w:r w:rsidR="00AA614F">
          <w:t>6 (the typical school starting age)</w:t>
        </w:r>
      </w:ins>
      <w:r>
        <w:t>. Regression (1) was estimated separately for each year for the entire sample and separately for males and females. The Appendix presents the results for each year.</w:t>
      </w:r>
    </w:p>
    <w:p w14:paraId="762E9C99" w14:textId="77777777" w:rsidR="00FB5E7F" w:rsidRDefault="002A03C6">
      <w:pPr>
        <w:spacing w:after="651"/>
        <w:ind w:left="15" w:right="20" w:firstLine="303"/>
      </w:pPr>
      <w:r>
        <w:t>We are particularly interested in the returns to specific levels of education, estimated through a series of dummy variables. Using Secondary Education completed as the base or omitted dummy for purpose</w:t>
      </w:r>
      <w:ins w:id="115" w:author="Harry Anthony Patrinos" w:date="2020-05-15T18:28:00Z">
        <w:r w:rsidR="00AA614F">
          <w:t>s</w:t>
        </w:r>
      </w:ins>
      <w:r>
        <w:t xml:space="preserve"> of interpretation, we use </w:t>
      </w:r>
      <w:del w:id="116" w:author="Harry Anthony Patrinos" w:date="2020-05-15T18:28:00Z">
        <w:r w:rsidDel="00AA614F">
          <w:delText xml:space="preserve">dummies </w:delText>
        </w:r>
      </w:del>
      <w:ins w:id="117" w:author="Harry Anthony Patrinos" w:date="2020-05-15T18:28:00Z">
        <w:r w:rsidR="00AA614F">
          <w:t>dumm</w:t>
        </w:r>
        <w:r w:rsidR="00AA614F">
          <w:t>y variables f</w:t>
        </w:r>
      </w:ins>
      <w:r>
        <w:t xml:space="preserve">or Vocational Education and </w:t>
      </w:r>
      <w:del w:id="118" w:author="Harry Anthony Patrinos" w:date="2020-05-15T18:28:00Z">
        <w:r w:rsidDel="00AA614F">
          <w:delText xml:space="preserve">for </w:delText>
        </w:r>
      </w:del>
      <w:r>
        <w:t>Higher Education. The specification is presented in equation (2):</w:t>
      </w:r>
    </w:p>
    <w:p w14:paraId="753A9942" w14:textId="77777777" w:rsidR="00FB5E7F" w:rsidRDefault="002A03C6">
      <w:pPr>
        <w:tabs>
          <w:tab w:val="center" w:pos="4062"/>
          <w:tab w:val="right" w:pos="8167"/>
        </w:tabs>
        <w:spacing w:after="743" w:line="265" w:lineRule="auto"/>
        <w:ind w:left="0" w:right="0" w:firstLine="0"/>
        <w:jc w:val="left"/>
      </w:pPr>
      <w:r>
        <w:rPr>
          <w:sz w:val="22"/>
        </w:rPr>
        <w:tab/>
      </w:r>
      <w:r>
        <w:rPr>
          <w:i/>
        </w:rPr>
        <w:t xml:space="preserve">Log </w:t>
      </w:r>
      <w:r>
        <w:t>(</w:t>
      </w:r>
      <w:r>
        <w:rPr>
          <w:i/>
        </w:rPr>
        <w:t>Wage</w:t>
      </w:r>
      <w:r>
        <w:t xml:space="preserve">) = </w:t>
      </w:r>
      <w:r>
        <w:rPr>
          <w:i/>
        </w:rPr>
        <w:t>a</w:t>
      </w:r>
      <w:r>
        <w:rPr>
          <w:sz w:val="12"/>
        </w:rPr>
        <w:t xml:space="preserve">0 </w:t>
      </w:r>
      <w:r>
        <w:t xml:space="preserve">+ </w:t>
      </w:r>
      <w:r>
        <w:rPr>
          <w:i/>
        </w:rPr>
        <w:t>a</w:t>
      </w:r>
      <w:r>
        <w:rPr>
          <w:sz w:val="12"/>
        </w:rPr>
        <w:t xml:space="preserve">1 </w:t>
      </w:r>
      <w:r>
        <w:t xml:space="preserve">· </w:t>
      </w:r>
      <w:r>
        <w:rPr>
          <w:i/>
        </w:rPr>
        <w:t>D</w:t>
      </w:r>
      <w:r>
        <w:rPr>
          <w:i/>
          <w:vertAlign w:val="subscript"/>
        </w:rPr>
        <w:t xml:space="preserve">V oc </w:t>
      </w:r>
      <w:r>
        <w:t xml:space="preserve">+ </w:t>
      </w:r>
      <w:r>
        <w:rPr>
          <w:i/>
        </w:rPr>
        <w:t>a</w:t>
      </w:r>
      <w:r>
        <w:rPr>
          <w:sz w:val="12"/>
        </w:rPr>
        <w:t xml:space="preserve">2 </w:t>
      </w:r>
      <w:r>
        <w:t xml:space="preserve">· </w:t>
      </w:r>
      <w:r>
        <w:rPr>
          <w:i/>
        </w:rPr>
        <w:t>D</w:t>
      </w:r>
      <w:r>
        <w:rPr>
          <w:i/>
          <w:vertAlign w:val="subscript"/>
        </w:rPr>
        <w:t xml:space="preserve">Higher </w:t>
      </w:r>
      <w:r>
        <w:t xml:space="preserve">+ </w:t>
      </w:r>
      <w:r>
        <w:rPr>
          <w:i/>
        </w:rPr>
        <w:t>a</w:t>
      </w:r>
      <w:r>
        <w:rPr>
          <w:sz w:val="12"/>
        </w:rPr>
        <w:t xml:space="preserve">3 </w:t>
      </w:r>
      <w:r>
        <w:t xml:space="preserve">· </w:t>
      </w:r>
      <w:r>
        <w:rPr>
          <w:i/>
        </w:rPr>
        <w:t xml:space="preserve">Exp </w:t>
      </w:r>
      <w:r>
        <w:t xml:space="preserve">+ </w:t>
      </w:r>
      <w:r>
        <w:rPr>
          <w:i/>
        </w:rPr>
        <w:t>a</w:t>
      </w:r>
      <w:r>
        <w:rPr>
          <w:sz w:val="12"/>
        </w:rPr>
        <w:t xml:space="preserve">4 </w:t>
      </w:r>
      <w:r>
        <w:t xml:space="preserve">· </w:t>
      </w:r>
      <w:r>
        <w:rPr>
          <w:i/>
        </w:rPr>
        <w:t>Exp</w:t>
      </w:r>
      <w:r>
        <w:rPr>
          <w:vertAlign w:val="superscript"/>
        </w:rPr>
        <w:t xml:space="preserve">2 </w:t>
      </w:r>
      <w:r>
        <w:t xml:space="preserve">+ </w:t>
      </w:r>
      <w:r>
        <w:rPr>
          <w:i/>
        </w:rPr>
        <w:t>a</w:t>
      </w:r>
      <w:r>
        <w:rPr>
          <w:sz w:val="12"/>
        </w:rPr>
        <w:t xml:space="preserve">5 </w:t>
      </w:r>
      <w:r>
        <w:t xml:space="preserve">· </w:t>
      </w:r>
      <w:r>
        <w:rPr>
          <w:i/>
        </w:rPr>
        <w:t xml:space="preserve">Gender </w:t>
      </w:r>
      <w:r>
        <w:t>+</w:t>
      </w:r>
      <w:r>
        <w:rPr>
          <w:i/>
        </w:rPr>
        <w:tab/>
      </w:r>
      <w:r>
        <w:t>(2)</w:t>
      </w:r>
    </w:p>
    <w:p w14:paraId="64166698" w14:textId="77777777" w:rsidR="00FB5E7F" w:rsidRDefault="002A03C6">
      <w:pPr>
        <w:pStyle w:val="Heading1"/>
        <w:spacing w:after="326"/>
        <w:ind w:left="330" w:hanging="315"/>
      </w:pPr>
      <w:r>
        <w:rPr>
          <w:b w:val="0"/>
        </w:rPr>
        <w:t>|</w:t>
      </w:r>
      <w:r>
        <w:rPr>
          <w:b w:val="0"/>
        </w:rPr>
        <w:tab/>
      </w:r>
      <w:r>
        <w:t>RESULTS</w:t>
      </w:r>
    </w:p>
    <w:p w14:paraId="4A6ACB88" w14:textId="77777777" w:rsidR="00FB5E7F" w:rsidRDefault="002A03C6">
      <w:pPr>
        <w:ind w:left="19" w:right="20"/>
      </w:pPr>
      <w:r>
        <w:t xml:space="preserve">Results of equation (1) are shown in Figure 5.1 with an adjoining graph showing the increase in the mean years of education over the period 1994 to 2018. Returns by each year in the Russian Federation need to be considered very carefully because of the high educational attainment of the population. There are hardly any individuals in the sample who have less than a High School education (precisely 35 out of 1000 as shown in </w:t>
      </w:r>
      <w:ins w:id="119" w:author="Harry Anthony Patrinos" w:date="2020-05-15T18:28:00Z">
        <w:r w:rsidR="00143DBB">
          <w:t>Figure</w:t>
        </w:r>
      </w:ins>
      <w:ins w:id="120" w:author="Harry Anthony Patrinos" w:date="2020-05-15T18:29:00Z">
        <w:r w:rsidR="00143DBB">
          <w:t xml:space="preserve"> </w:t>
        </w:r>
      </w:ins>
      <w:r>
        <w:t>1.1, and only a handful of individuals who finished their education at the High School level. Consequently</w:t>
      </w:r>
      <w:ins w:id="121" w:author="Harry Anthony Patrinos" w:date="2020-05-15T18:29:00Z">
        <w:r w:rsidR="00143DBB">
          <w:t>,</w:t>
        </w:r>
      </w:ins>
      <w:r>
        <w:t xml:space="preserve"> the mean years of education is more than 13 years.</w:t>
      </w:r>
    </w:p>
    <w:p w14:paraId="7E0EF2F9" w14:textId="77777777" w:rsidR="00FB5E7F" w:rsidRDefault="002A03C6">
      <w:pPr>
        <w:spacing w:after="57" w:line="259" w:lineRule="auto"/>
        <w:ind w:left="-17" w:right="0" w:firstLine="0"/>
        <w:jc w:val="left"/>
      </w:pPr>
      <w:r>
        <w:rPr>
          <w:noProof/>
        </w:rPr>
        <w:drawing>
          <wp:inline distT="0" distB="0" distL="0" distR="0">
            <wp:extent cx="4572000" cy="32004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9"/>
                    <a:stretch>
                      <a:fillRect/>
                    </a:stretch>
                  </pic:blipFill>
                  <pic:spPr>
                    <a:xfrm>
                      <a:off x="0" y="0"/>
                      <a:ext cx="4572000" cy="3200400"/>
                    </a:xfrm>
                    <a:prstGeom prst="rect">
                      <a:avLst/>
                    </a:prstGeom>
                  </pic:spPr>
                </pic:pic>
              </a:graphicData>
            </a:graphic>
          </wp:inline>
        </w:drawing>
      </w:r>
    </w:p>
    <w:p w14:paraId="1E8C411B" w14:textId="77777777" w:rsidR="00FB5E7F" w:rsidRDefault="002A03C6">
      <w:pPr>
        <w:tabs>
          <w:tab w:val="center" w:pos="2077"/>
          <w:tab w:val="center" w:pos="4671"/>
        </w:tabs>
        <w:spacing w:after="496" w:line="259" w:lineRule="auto"/>
        <w:ind w:left="0" w:right="0" w:firstLine="0"/>
        <w:jc w:val="left"/>
      </w:pPr>
      <w:r>
        <w:rPr>
          <w:sz w:val="22"/>
        </w:rPr>
        <w:tab/>
      </w:r>
      <w:r>
        <w:rPr>
          <w:b/>
        </w:rPr>
        <w:t>FIGURE 5.1</w:t>
      </w:r>
      <w:r>
        <w:rPr>
          <w:b/>
        </w:rPr>
        <w:tab/>
      </w:r>
      <w:r>
        <w:t>Labor Force Distribution by Educational Level (Rosstat)</w:t>
      </w:r>
    </w:p>
    <w:p w14:paraId="05AA6C06" w14:textId="77777777" w:rsidR="00FB5E7F" w:rsidRDefault="002A03C6">
      <w:pPr>
        <w:spacing w:after="445"/>
        <w:ind w:left="15" w:right="20" w:firstLine="299"/>
      </w:pPr>
      <w:r>
        <w:t>Figure 5.2 demonstrates earnings ratio by educational level (secondary education is equal to 100%) for 1998, 2006, and 2018. The graph depicts a pronounced gap in the wages of people with secondary or vocational education compared to those with university level especially in earlier years in Russia.</w:t>
      </w:r>
    </w:p>
    <w:p w14:paraId="75FED308" w14:textId="77777777" w:rsidR="00FB5E7F" w:rsidRDefault="002A03C6">
      <w:pPr>
        <w:spacing w:after="49" w:line="259" w:lineRule="auto"/>
        <w:ind w:left="10" w:right="50" w:hanging="10"/>
        <w:jc w:val="right"/>
      </w:pPr>
      <w:r>
        <w:t>Figure 5.3 displays age-earning profiles in Russia by education level. There is a clear concave pattern for higher</w:t>
      </w:r>
    </w:p>
    <w:p w14:paraId="4BF2C43B" w14:textId="77777777" w:rsidR="00FB5E7F" w:rsidRDefault="002A03C6">
      <w:pPr>
        <w:spacing w:after="49" w:line="259" w:lineRule="auto"/>
        <w:ind w:left="19" w:right="20"/>
      </w:pPr>
      <w:r>
        <w:t>level, whereas for secondary and vocational levels, the association between wages and age is almost flat or descending.</w:t>
      </w:r>
    </w:p>
    <w:p w14:paraId="3B5EDBAF" w14:textId="77777777" w:rsidR="00FB5E7F" w:rsidRDefault="002A03C6">
      <w:pPr>
        <w:spacing w:line="259" w:lineRule="auto"/>
        <w:ind w:left="19" w:right="20"/>
      </w:pPr>
      <w:r>
        <w:t>While the gaps are declining between higher and secondary, they are increasing between higher and vocational.</w:t>
      </w:r>
    </w:p>
    <w:p w14:paraId="411E90A8" w14:textId="77777777" w:rsidR="00FB5E7F" w:rsidRDefault="002A03C6">
      <w:pPr>
        <w:spacing w:after="50" w:line="259" w:lineRule="auto"/>
        <w:ind w:left="55" w:right="0" w:firstLine="0"/>
        <w:jc w:val="left"/>
      </w:pPr>
      <w:r>
        <w:rPr>
          <w:noProof/>
        </w:rPr>
        <w:drawing>
          <wp:inline distT="0" distB="0" distL="0" distR="0">
            <wp:extent cx="4572000" cy="274320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10"/>
                    <a:stretch>
                      <a:fillRect/>
                    </a:stretch>
                  </pic:blipFill>
                  <pic:spPr>
                    <a:xfrm>
                      <a:off x="0" y="0"/>
                      <a:ext cx="4572000" cy="2743200"/>
                    </a:xfrm>
                    <a:prstGeom prst="rect">
                      <a:avLst/>
                    </a:prstGeom>
                  </pic:spPr>
                </pic:pic>
              </a:graphicData>
            </a:graphic>
          </wp:inline>
        </w:drawing>
      </w:r>
    </w:p>
    <w:p w14:paraId="4CA04CD4" w14:textId="77777777" w:rsidR="00FB5E7F" w:rsidRDefault="002A03C6">
      <w:pPr>
        <w:tabs>
          <w:tab w:val="center" w:pos="1661"/>
          <w:tab w:val="center" w:pos="4671"/>
        </w:tabs>
        <w:spacing w:after="1122"/>
        <w:ind w:left="0" w:right="0" w:firstLine="0"/>
        <w:jc w:val="left"/>
      </w:pPr>
      <w:r>
        <w:rPr>
          <w:sz w:val="22"/>
        </w:rPr>
        <w:tab/>
      </w:r>
      <w:r>
        <w:rPr>
          <w:b/>
        </w:rPr>
        <w:t>FIGURE 5.2</w:t>
      </w:r>
      <w:r>
        <w:rPr>
          <w:b/>
        </w:rPr>
        <w:tab/>
      </w:r>
      <w:r>
        <w:t>Earnings Ratio by Educational Level (Secondary Education = 100%)</w:t>
      </w:r>
    </w:p>
    <w:p w14:paraId="3CB04C04" w14:textId="77777777" w:rsidR="00FB5E7F" w:rsidRDefault="002A03C6">
      <w:pPr>
        <w:spacing w:after="67" w:line="259" w:lineRule="auto"/>
        <w:ind w:left="-375" w:right="-98" w:firstLine="0"/>
        <w:jc w:val="left"/>
      </w:pPr>
      <w:r>
        <w:rPr>
          <w:noProof/>
        </w:rPr>
        <w:drawing>
          <wp:inline distT="0" distB="0" distL="0" distR="0">
            <wp:extent cx="5486401" cy="2194560"/>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11"/>
                    <a:stretch>
                      <a:fillRect/>
                    </a:stretch>
                  </pic:blipFill>
                  <pic:spPr>
                    <a:xfrm>
                      <a:off x="0" y="0"/>
                      <a:ext cx="5486401" cy="2194560"/>
                    </a:xfrm>
                    <a:prstGeom prst="rect">
                      <a:avLst/>
                    </a:prstGeom>
                  </pic:spPr>
                </pic:pic>
              </a:graphicData>
            </a:graphic>
          </wp:inline>
        </w:drawing>
      </w:r>
    </w:p>
    <w:p w14:paraId="5260F79D" w14:textId="77777777" w:rsidR="00FB5E7F" w:rsidRDefault="002A03C6">
      <w:pPr>
        <w:tabs>
          <w:tab w:val="center" w:pos="2507"/>
          <w:tab w:val="center" w:pos="4671"/>
        </w:tabs>
        <w:spacing w:after="121" w:line="259" w:lineRule="auto"/>
        <w:ind w:left="0" w:right="0" w:firstLine="0"/>
        <w:jc w:val="left"/>
      </w:pPr>
      <w:r>
        <w:rPr>
          <w:sz w:val="22"/>
        </w:rPr>
        <w:tab/>
      </w:r>
      <w:r>
        <w:rPr>
          <w:b/>
        </w:rPr>
        <w:t>FIGURE 5.3</w:t>
      </w:r>
      <w:r>
        <w:rPr>
          <w:b/>
        </w:rPr>
        <w:tab/>
      </w:r>
      <w:r>
        <w:t>Age-earning Profiles by Level of Education</w:t>
      </w:r>
    </w:p>
    <w:p w14:paraId="6D082AC8" w14:textId="77777777" w:rsidR="00FB5E7F" w:rsidRDefault="002A03C6">
      <w:pPr>
        <w:spacing w:after="49" w:line="259" w:lineRule="auto"/>
        <w:ind w:left="10" w:right="50" w:hanging="10"/>
        <w:jc w:val="right"/>
      </w:pPr>
      <w:r>
        <w:t>Figure 5.5 summarizes the results, showing rates of overall and gender-wise returns to education in Russia for the</w:t>
      </w:r>
    </w:p>
    <w:p w14:paraId="6D5E384F" w14:textId="77777777" w:rsidR="00FB5E7F" w:rsidRDefault="002A03C6">
      <w:pPr>
        <w:ind w:left="19" w:right="20"/>
      </w:pPr>
      <w:r>
        <w:t>period 1994-2018: the percentage increment in a person’s earnings due to one additional year of schooling. Overall, one can notice a moderate curved growth in returns to education in Russia, achieving its peak in the early 2000s (returns of 9.8%), which is followed by a downward pattern (returns of 5.6% by 2018). The values of returns to schooling in recent years in Russia seem to lag far behind the global average of 9.5% (Psacharopoulos and Patrinos 2018). Education payoffs for women are higher than those of men, but the difference appears to have narrowed in recent years.</w:t>
      </w:r>
    </w:p>
    <w:p w14:paraId="52A32011" w14:textId="77777777" w:rsidR="00FB5E7F" w:rsidRDefault="002A03C6">
      <w:pPr>
        <w:spacing w:after="194"/>
        <w:ind w:left="15" w:right="20" w:firstLine="305"/>
      </w:pPr>
      <w:r>
        <w:t>Figure 5.4, panel (a) displays rates of returns to Higher and Vocational education (as compared to Secondary education) in Russia for the period 1994-2018. The results suggest that on average wage premiums to university education in Russia are roughly 3-5 times greater than to vocational schooling. The observed trend for premiums to both Vocational and Higher education levels is similar to the trend for education in general with the following peaks: 18% per year for Higher education and 6% per year for Vocational education compared to the average earnings of workers with a Secondary education. The interesting pattern to note from panel 5.4a is the apparent co-movement of vocational education and higher education - the higher education smoothing curve turns a bit more sharply than the one for vocational education, but their movement is matching, even at second-order levels of smoothness. Further, even though higher education premium remains much above the premium for vocational education, there is a perceptible narrowing of the difference in recent years. Panel 5.4b, which is drawn from Telezhkina, 2019. July 8-12, shows the interesting pattern of higher education enrollment rates for the population of 17-25 year olds . Panel 5.4b shows the downturn in returns reflected in enrollments, with the peak in enrollments coming about 10 years later. The latest estimate of the returns to higher education in the Russian Federation is about 8 percent, which is just below the EU average of about 10 percent and the global average of 15 percent (Psacharopoulos and Patrinos 2018), and declining, in line with the expansion that took place up to 2009.</w:t>
      </w:r>
    </w:p>
    <w:p w14:paraId="5711FF45" w14:textId="77777777" w:rsidR="00FB5E7F" w:rsidRDefault="002A03C6">
      <w:pPr>
        <w:tabs>
          <w:tab w:val="center" w:pos="1127"/>
          <w:tab w:val="center" w:pos="4671"/>
        </w:tabs>
        <w:spacing w:after="28" w:line="259" w:lineRule="auto"/>
        <w:ind w:left="0" w:right="0" w:firstLine="0"/>
        <w:jc w:val="left"/>
      </w:pPr>
      <w:r>
        <w:rPr>
          <w:sz w:val="22"/>
        </w:rPr>
        <w:tab/>
      </w:r>
      <w:r>
        <w:rPr>
          <w:b/>
        </w:rPr>
        <w:t>FIGURE 5.4</w:t>
      </w:r>
      <w:r>
        <w:rPr>
          <w:b/>
        </w:rPr>
        <w:tab/>
        <w:t>Rates of Returns to Higher and Vocational Education in Russia, RLMS 1994-2018</w:t>
      </w:r>
    </w:p>
    <w:p w14:paraId="687AE4C3" w14:textId="77777777" w:rsidR="00FB5E7F" w:rsidRDefault="002A03C6">
      <w:pPr>
        <w:spacing w:after="102" w:line="259" w:lineRule="auto"/>
        <w:ind w:left="30" w:right="0" w:firstLine="0"/>
        <w:jc w:val="left"/>
      </w:pPr>
      <w:r>
        <w:rPr>
          <w:noProof/>
          <w:sz w:val="22"/>
        </w:rPr>
        <mc:AlternateContent>
          <mc:Choice Requires="wpg">
            <w:drawing>
              <wp:inline distT="0" distB="0" distL="0" distR="0">
                <wp:extent cx="5160949" cy="2563200"/>
                <wp:effectExtent l="0" t="0" r="0" b="0"/>
                <wp:docPr id="17940" name="Group 17940"/>
                <wp:cNvGraphicFramePr/>
                <a:graphic xmlns:a="http://schemas.openxmlformats.org/drawingml/2006/main">
                  <a:graphicData uri="http://schemas.microsoft.com/office/word/2010/wordprocessingGroup">
                    <wpg:wgp>
                      <wpg:cNvGrpSpPr/>
                      <wpg:grpSpPr>
                        <a:xfrm>
                          <a:off x="0" y="0"/>
                          <a:ext cx="5160949" cy="2563200"/>
                          <a:chOff x="0" y="0"/>
                          <a:chExt cx="5160949" cy="2563200"/>
                        </a:xfrm>
                      </wpg:grpSpPr>
                      <pic:pic xmlns:pic="http://schemas.openxmlformats.org/drawingml/2006/picture">
                        <pic:nvPicPr>
                          <pic:cNvPr id="1266" name="Picture 1266"/>
                          <pic:cNvPicPr/>
                        </pic:nvPicPr>
                        <pic:blipFill>
                          <a:blip r:embed="rId12"/>
                          <a:stretch>
                            <a:fillRect/>
                          </a:stretch>
                        </pic:blipFill>
                        <pic:spPr>
                          <a:xfrm>
                            <a:off x="0" y="0"/>
                            <a:ext cx="2563200" cy="2563200"/>
                          </a:xfrm>
                          <a:prstGeom prst="rect">
                            <a:avLst/>
                          </a:prstGeom>
                        </pic:spPr>
                      </pic:pic>
                      <pic:pic xmlns:pic="http://schemas.openxmlformats.org/drawingml/2006/picture">
                        <pic:nvPicPr>
                          <pic:cNvPr id="1270" name="Picture 1270"/>
                          <pic:cNvPicPr/>
                        </pic:nvPicPr>
                        <pic:blipFill>
                          <a:blip r:embed="rId13"/>
                          <a:stretch>
                            <a:fillRect/>
                          </a:stretch>
                        </pic:blipFill>
                        <pic:spPr>
                          <a:xfrm>
                            <a:off x="2597760" y="1254985"/>
                            <a:ext cx="2563190" cy="1308216"/>
                          </a:xfrm>
                          <a:prstGeom prst="rect">
                            <a:avLst/>
                          </a:prstGeom>
                        </pic:spPr>
                      </pic:pic>
                    </wpg:wgp>
                  </a:graphicData>
                </a:graphic>
              </wp:inline>
            </w:drawing>
          </mc:Choice>
          <mc:Fallback>
            <w:pict>
              <v:group w14:anchorId="0019B9BE" id="Group 17940" o:spid="_x0000_s1026" style="width:406.35pt;height:201.85pt;mso-position-horizontal-relative:char;mso-position-vertical-relative:line" coordsize="51609,25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CBi0G9PVgEAT1YBABQAAABkcnMvbWVkaWEv&#10;aW1hZ2UyLmpwZ//Y/+AAEEpGSUYAAQEBAGAAYAAA/9sAQwADAgIDAgIDAwMDBAMDBAUIBQUEBAUK&#10;BwcGCAwKDAwLCgsLDQ4SEA0OEQ4LCxAWEBETFBUVFQwPFxgWFBgSFBUU/9sAQwEDBAQFBAUJBQUJ&#10;FA0LDRQUFBQUFBQUFBQUFBQUFBQUFBQUFBQUFBQUFBQUFBQUFBQUFBQUFBQUFBQUFBQUFBQU/8AA&#10;EQgCsAV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8f/ao/aCtv2cPhDrHihbJtX1xYJhpWkxqWNzMkTSMzgEERRojSSNxhUPcgHR+&#10;Cvxcfxt+zn4T+JPip7HSWv8Aw/FrepyW4aO1tgYfMlYBmZgijJ5YnA6mgD0+ivlzw3+0J8UviP8A&#10;CLUfjH4U8P6CngmJLm80zwvqME51fVrGAsDN9pWUR28knluyRGGQYK5fnI91+EvxS0D41fDjQPG/&#10;hi4a50XWbYXEJcAPGckPG4BOHRgyMMnBU8nrQB1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DwTY2Wn6PcRafefboG1LUJWlxjbK95M8sf/AJGdP+&#10;A1v1geCf7M/se4/snzPsv9pahv8AN6+f9sm8/wDDzfMx7YrVfw36r9SH8S+f6G/RRRWR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B4J/sz+x7j+yf&#10;M+y/2lqG/wA3r5/2ybz/AMPN8zHtit+sDwTfWWoaPcS6fZ/YYF1LUImizndKl5Mksn/A5Fd/+BVq&#10;v4b9V+pD+JfP9DfooorI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B4JvrLUNHuJdPs/sMC6lqETRZzulS8mSWT/AIHIrv8A8CrfrN8PtdtYym9sYtPm+13IWGFgQ0fn&#10;yeXJx3dNrnuC5zzWi+B+q/Xp/VvmT9pGlRRRWZ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6" o:spid="_x0000_s1027" type="#_x0000_t75" style="position:absolute;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">
                  <v:imagedata r:id="rId14" o:title=""/>
                </v:shape>
                <v:shape id="Picture 1270" o:spid="_x0000_s1028" type="#_x0000_t75" style="position:absolute;left:25977;top:12549;width:25632;height:1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">
                  <v:imagedata r:id="rId15" o:title=""/>
                </v:shape>
                <w10:anchorlock/>
              </v:group>
            </w:pict>
          </mc:Fallback>
        </mc:AlternateContent>
      </w:r>
    </w:p>
    <w:p w14:paraId="4DA6FFDB" w14:textId="77777777" w:rsidR="00FB5E7F" w:rsidRDefault="002A03C6">
      <w:pPr>
        <w:tabs>
          <w:tab w:val="center" w:pos="2046"/>
          <w:tab w:val="center" w:pos="6137"/>
        </w:tabs>
        <w:spacing w:after="0" w:line="259" w:lineRule="auto"/>
        <w:ind w:left="0" w:right="0" w:firstLine="0"/>
        <w:jc w:val="left"/>
      </w:pPr>
      <w:r>
        <w:rPr>
          <w:sz w:val="22"/>
        </w:rPr>
        <w:tab/>
      </w:r>
      <w:r>
        <w:rPr>
          <w:sz w:val="10"/>
        </w:rPr>
        <w:t>(</w:t>
      </w:r>
      <w:r>
        <w:rPr>
          <w:sz w:val="15"/>
          <w:vertAlign w:val="subscript"/>
        </w:rPr>
        <w:t xml:space="preserve">a) </w:t>
      </w:r>
      <w:r>
        <w:rPr>
          <w:sz w:val="8"/>
        </w:rPr>
        <w:t>Rates of Return</w:t>
      </w:r>
      <w:r>
        <w:rPr>
          <w:sz w:val="8"/>
        </w:rPr>
        <w:tab/>
      </w:r>
      <w:r>
        <w:rPr>
          <w:sz w:val="10"/>
        </w:rPr>
        <w:t>(</w:t>
      </w:r>
      <w:r>
        <w:rPr>
          <w:sz w:val="15"/>
          <w:vertAlign w:val="subscript"/>
        </w:rPr>
        <w:t xml:space="preserve">b) </w:t>
      </w:r>
      <w:r>
        <w:rPr>
          <w:sz w:val="8"/>
        </w:rPr>
        <w:t>Enrollment in Higher Education</w:t>
      </w:r>
    </w:p>
    <w:p w14:paraId="1AB2476F" w14:textId="77777777" w:rsidR="00FB5E7F" w:rsidRDefault="00FB5E7F">
      <w:pPr>
        <w:sectPr w:rsidR="00FB5E7F">
          <w:headerReference w:type="even" r:id="rId16"/>
          <w:headerReference w:type="default" r:id="rId17"/>
          <w:headerReference w:type="first" r:id="rId18"/>
          <w:pgSz w:w="9694" w:h="13946"/>
          <w:pgMar w:top="955" w:right="746" w:bottom="1095" w:left="781" w:header="569" w:footer="720" w:gutter="0"/>
          <w:cols w:space="720"/>
          <w:titlePg/>
        </w:sectPr>
      </w:pPr>
    </w:p>
    <w:p w14:paraId="446B1CC1" w14:textId="77777777" w:rsidR="00FB5E7F" w:rsidRDefault="002A03C6">
      <w:pPr>
        <w:spacing w:after="54" w:line="259" w:lineRule="auto"/>
        <w:ind w:left="6" w:right="0" w:firstLine="0"/>
        <w:jc w:val="left"/>
      </w:pPr>
      <w:r>
        <w:rPr>
          <w:noProof/>
          <w:sz w:val="22"/>
        </w:rPr>
        <mc:AlternateContent>
          <mc:Choice Requires="wpg">
            <w:drawing>
              <wp:inline distT="0" distB="0" distL="0" distR="0">
                <wp:extent cx="5126492" cy="3807625"/>
                <wp:effectExtent l="0" t="0" r="0" b="0"/>
                <wp:docPr id="18047" name="Group 18047"/>
                <wp:cNvGraphicFramePr/>
                <a:graphic xmlns:a="http://schemas.openxmlformats.org/drawingml/2006/main">
                  <a:graphicData uri="http://schemas.microsoft.com/office/word/2010/wordprocessingGroup">
                    <wpg:wgp>
                      <wpg:cNvGrpSpPr/>
                      <wpg:grpSpPr>
                        <a:xfrm>
                          <a:off x="0" y="0"/>
                          <a:ext cx="5126492" cy="3807625"/>
                          <a:chOff x="0" y="0"/>
                          <a:chExt cx="5126492" cy="3807625"/>
                        </a:xfrm>
                      </wpg:grpSpPr>
                      <wps:wsp>
                        <wps:cNvPr id="1296" name="Shape 1296"/>
                        <wps:cNvSpPr/>
                        <wps:spPr>
                          <a:xfrm>
                            <a:off x="181826"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0" name="Picture 1300"/>
                          <pic:cNvPicPr/>
                        </pic:nvPicPr>
                        <pic:blipFill>
                          <a:blip r:embed="rId19"/>
                          <a:stretch>
                            <a:fillRect/>
                          </a:stretch>
                        </pic:blipFill>
                        <pic:spPr>
                          <a:xfrm>
                            <a:off x="0" y="328086"/>
                            <a:ext cx="5126492" cy="3479539"/>
                          </a:xfrm>
                          <a:prstGeom prst="rect">
                            <a:avLst/>
                          </a:prstGeom>
                        </pic:spPr>
                      </pic:pic>
                    </wpg:wgp>
                  </a:graphicData>
                </a:graphic>
              </wp:inline>
            </w:drawing>
          </mc:Choice>
          <mc:Fallback>
            <w:pict>
              <v:group w14:anchorId="3A53DB20" id="Group 18047" o:spid="_x0000_s1026" style="width:403.65pt;height:299.8pt;mso-position-horizontal-relative:char;mso-position-vertical-relative:line" coordsize="51264,38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BXxXSbdAAAABQEAAA8AAABkcnMvZG93bnJldi54&#10;bWxMj81qwzAQhO+FvoPYQm6N7Ib8uZZDCE1PoZCkUHrbWBvbxFoZS7Gdt6/aS3NZGGaY+TZdDaYW&#10;HbWusqwgHkcgiHOrKy4UfB63zwsQziNrrC2Tghs5WGWPDykm2va8p+7gCxFK2CWooPS+SaR0eUkG&#10;3dg2xME729agD7ItpG6xD+Wmli9RNJMGKw4LJTa0KSm/HK5GwXuP/XoSv3W7y3lz+z5OP752MSk1&#10;ehrWryA8Df4/DL/4AR2ywHSyV9ZO1ArCI/7vBm8RzScgTgqmy+UMZJbKe/rsB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">
                <v:shape id="Shape 1296" o:spid="_x0000_s1027" style="position:absolute;left:1818;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" path="m,164478l,e" filled="f" strokeweight=".17569mm">
                  <v:stroke miterlimit="83231f" joinstyle="miter"/>
                  <v:path arrowok="t" textboxrect="0,0,0,164478"/>
                </v:shape>
                <v:shape id="Picture 1300" o:spid="_x0000_s1028" type="#_x0000_t75" style="position:absolute;top:3280;width:51264;height:3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">
                  <v:imagedata r:id="rId20" o:title=""/>
                </v:shape>
                <w10:anchorlock/>
              </v:group>
            </w:pict>
          </mc:Fallback>
        </mc:AlternateContent>
      </w:r>
    </w:p>
    <w:p w14:paraId="5C3AF120" w14:textId="77777777" w:rsidR="00FB5E7F" w:rsidRDefault="002A03C6">
      <w:pPr>
        <w:tabs>
          <w:tab w:val="center" w:pos="1927"/>
          <w:tab w:val="center" w:pos="4647"/>
        </w:tabs>
        <w:spacing w:after="166" w:line="259" w:lineRule="auto"/>
        <w:ind w:left="0" w:right="0" w:firstLine="0"/>
        <w:jc w:val="left"/>
      </w:pPr>
      <w:r>
        <w:rPr>
          <w:sz w:val="22"/>
        </w:rPr>
        <w:tab/>
      </w:r>
      <w:r>
        <w:rPr>
          <w:b/>
        </w:rPr>
        <w:t>FIGURE 5.5</w:t>
      </w:r>
      <w:r>
        <w:rPr>
          <w:b/>
        </w:rPr>
        <w:tab/>
      </w:r>
      <w:r>
        <w:t>Rates of Returns to Education in Russia, RLMS 1994-2018</w:t>
      </w:r>
    </w:p>
    <w:p w14:paraId="5C4150BC" w14:textId="77777777" w:rsidR="00FB5E7F" w:rsidRDefault="002A03C6">
      <w:pPr>
        <w:spacing w:after="76" w:line="259" w:lineRule="auto"/>
        <w:ind w:left="6" w:right="0" w:firstLine="0"/>
        <w:jc w:val="left"/>
      </w:pPr>
      <w:r>
        <w:rPr>
          <w:noProof/>
          <w:sz w:val="22"/>
        </w:rPr>
        <mc:AlternateContent>
          <mc:Choice Requires="wpg">
            <w:drawing>
              <wp:inline distT="0" distB="0" distL="0" distR="0">
                <wp:extent cx="5143688" cy="2563200"/>
                <wp:effectExtent l="0" t="0" r="0" b="0"/>
                <wp:docPr id="18048" name="Group 18048"/>
                <wp:cNvGraphicFramePr/>
                <a:graphic xmlns:a="http://schemas.openxmlformats.org/drawingml/2006/main">
                  <a:graphicData uri="http://schemas.microsoft.com/office/word/2010/wordprocessingGroup">
                    <wpg:wgp>
                      <wpg:cNvGrpSpPr/>
                      <wpg:grpSpPr>
                        <a:xfrm>
                          <a:off x="0" y="0"/>
                          <a:ext cx="5143688" cy="2563200"/>
                          <a:chOff x="0" y="0"/>
                          <a:chExt cx="5143688" cy="2563200"/>
                        </a:xfrm>
                      </wpg:grpSpPr>
                      <pic:pic xmlns:pic="http://schemas.openxmlformats.org/drawingml/2006/picture">
                        <pic:nvPicPr>
                          <pic:cNvPr id="1304" name="Picture 1304"/>
                          <pic:cNvPicPr/>
                        </pic:nvPicPr>
                        <pic:blipFill>
                          <a:blip r:embed="rId21"/>
                          <a:stretch>
                            <a:fillRect/>
                          </a:stretch>
                        </pic:blipFill>
                        <pic:spPr>
                          <a:xfrm>
                            <a:off x="0" y="0"/>
                            <a:ext cx="2563200" cy="2563200"/>
                          </a:xfrm>
                          <a:prstGeom prst="rect">
                            <a:avLst/>
                          </a:prstGeom>
                        </pic:spPr>
                      </pic:pic>
                      <pic:pic xmlns:pic="http://schemas.openxmlformats.org/drawingml/2006/picture">
                        <pic:nvPicPr>
                          <pic:cNvPr id="1308" name="Picture 1308"/>
                          <pic:cNvPicPr/>
                        </pic:nvPicPr>
                        <pic:blipFill>
                          <a:blip r:embed="rId22"/>
                          <a:stretch>
                            <a:fillRect/>
                          </a:stretch>
                        </pic:blipFill>
                        <pic:spPr>
                          <a:xfrm>
                            <a:off x="2580488" y="0"/>
                            <a:ext cx="2563200" cy="2563200"/>
                          </a:xfrm>
                          <a:prstGeom prst="rect">
                            <a:avLst/>
                          </a:prstGeom>
                        </pic:spPr>
                      </pic:pic>
                    </wpg:wgp>
                  </a:graphicData>
                </a:graphic>
              </wp:inline>
            </w:drawing>
          </mc:Choice>
          <mc:Fallback>
            <w:pict>
              <v:group w14:anchorId="08B05303" id="Group 18048" o:spid="_x0000_s1026" style="width:405pt;height:201.85pt;mso-position-horizontal-relative:char;mso-position-vertical-relative:line" coordsize="51436,25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K8XMdjg8AUA&#10;4PAFABQAAABkcnMvbWVkaWEvaW1hZ2UyLmpwZ//Y/+AAEEpGSUYAAQEBAGAAYAAA/9sAQwADAgID&#10;AgIDAwMDBAMDBAUIBQUEBAUKBwcGCAwKDAwLCgsLDQ4SEA0OEQ4LCxAWEBETFBUVFQwPFxgWFBgS&#10;FBUU/9sAQwEDBAQFBAUJBQUJFA0LDRQUFBQUFBQUFBQUFBQUFBQUFBQUFBQUFBQUFBQUFBQUFBQU&#10;FBQUFBQUFBQUFBQUFBQU/8AAEQgINAg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&#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">
                <v:shape id="Picture 1304" o:spid="_x0000_s1027" type="#_x0000_t75" style="position:absolute;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">
                  <v:imagedata r:id="rId23" o:title=""/>
                </v:shape>
                <v:shape id="Picture 1308" o:spid="_x0000_s1028" type="#_x0000_t75" style="position:absolute;left:25804;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">
                  <v:imagedata r:id="rId24" o:title=""/>
                </v:shape>
                <w10:anchorlock/>
              </v:group>
            </w:pict>
          </mc:Fallback>
        </mc:AlternateContent>
      </w:r>
    </w:p>
    <w:p w14:paraId="50C31CA7" w14:textId="77777777" w:rsidR="00FB5E7F" w:rsidRDefault="002A03C6">
      <w:pPr>
        <w:tabs>
          <w:tab w:val="center" w:pos="2022"/>
          <w:tab w:val="center" w:pos="6086"/>
        </w:tabs>
        <w:spacing w:after="231" w:line="259" w:lineRule="auto"/>
        <w:ind w:left="0" w:right="0" w:firstLine="0"/>
        <w:jc w:val="left"/>
      </w:pPr>
      <w:r>
        <w:rPr>
          <w:sz w:val="22"/>
        </w:rPr>
        <w:tab/>
      </w:r>
      <w:r>
        <w:rPr>
          <w:sz w:val="10"/>
        </w:rPr>
        <w:t>(</w:t>
      </w:r>
      <w:r>
        <w:rPr>
          <w:sz w:val="15"/>
          <w:vertAlign w:val="subscript"/>
        </w:rPr>
        <w:t xml:space="preserve">a) </w:t>
      </w:r>
      <w:r>
        <w:rPr>
          <w:sz w:val="8"/>
        </w:rPr>
        <w:t>Females</w:t>
      </w:r>
      <w:r>
        <w:rPr>
          <w:sz w:val="8"/>
        </w:rPr>
        <w:tab/>
      </w:r>
      <w:r>
        <w:rPr>
          <w:sz w:val="10"/>
        </w:rPr>
        <w:t>(</w:t>
      </w:r>
      <w:r>
        <w:rPr>
          <w:sz w:val="15"/>
          <w:vertAlign w:val="subscript"/>
        </w:rPr>
        <w:t xml:space="preserve">b) </w:t>
      </w:r>
      <w:r>
        <w:rPr>
          <w:sz w:val="8"/>
        </w:rPr>
        <w:t>Males</w:t>
      </w:r>
    </w:p>
    <w:p w14:paraId="682F2322" w14:textId="77777777" w:rsidR="00FB5E7F" w:rsidRDefault="002A03C6">
      <w:pPr>
        <w:spacing w:after="44"/>
        <w:ind w:left="619" w:right="20"/>
      </w:pPr>
      <w:r>
        <w:rPr>
          <w:b/>
        </w:rPr>
        <w:t>FIGURE 5.6</w:t>
      </w:r>
      <w:r>
        <w:rPr>
          <w:b/>
        </w:rPr>
        <w:tab/>
      </w:r>
      <w:r>
        <w:t>Rates of Returns to Higher and Vocational Education in Russia, RLMS 1994-2018 When estimated separately by gender, we find trend variation by gender. The results from estimation of earnings functions show that annual returns to Higher education for males varied from 9% to 15%, whereas women’s returns are described by an inversely U-shaped pattern, reaching their maximum of 28% in 2003. Within roughly the last 5 years, wage premiums to higher education for women have stabilized at around 12%, a couple of percentage points ahead of men. Gender wise enrollment rates in higher education (not shown) ten years later appears to match the differences in rates of return, strengthening the hypothesis that market rates of return to education in Russia do indeed influence individual continuing school decisions.</w:t>
      </w:r>
    </w:p>
    <w:p w14:paraId="7363C1D7" w14:textId="77777777" w:rsidR="00FB5E7F" w:rsidRDefault="002A03C6">
      <w:pPr>
        <w:spacing w:after="705"/>
        <w:ind w:left="15" w:right="20" w:firstLine="303"/>
      </w:pPr>
      <w:r>
        <w:t>A similar comparative picture is observed with respect to vocational education, albeit with a different kind of variation by gender (see Figure 5.6): returns for males are almost flat within the time period while returns for females shows a concave pattern. The overall outcome concerning payoffs to schooling isolated by gender has been confirmed in a similar fashion by past studies (e.g., Cheidvasser and Benítez-Silva 2007).</w:t>
      </w:r>
    </w:p>
    <w:p w14:paraId="551043EC" w14:textId="77777777" w:rsidR="00FB5E7F" w:rsidRDefault="002A03C6">
      <w:pPr>
        <w:pStyle w:val="Heading1"/>
        <w:ind w:left="330" w:hanging="315"/>
      </w:pPr>
      <w:r>
        <w:rPr>
          <w:b w:val="0"/>
        </w:rPr>
        <w:t>|</w:t>
      </w:r>
      <w:r>
        <w:rPr>
          <w:b w:val="0"/>
        </w:rPr>
        <w:tab/>
      </w:r>
      <w:r>
        <w:t>CONCLUSIONS</w:t>
      </w:r>
    </w:p>
    <w:p w14:paraId="6C0AA772" w14:textId="77777777" w:rsidR="00FB5E7F" w:rsidRDefault="002A03C6">
      <w:pPr>
        <w:spacing w:after="44"/>
        <w:ind w:left="19" w:right="20"/>
      </w:pPr>
      <w:r>
        <w:rPr>
          <w:noProof/>
          <w:sz w:val="22"/>
        </w:rPr>
        <mc:AlternateContent>
          <mc:Choice Requires="wpg">
            <w:drawing>
              <wp:anchor distT="0" distB="0" distL="114300" distR="114300" simplePos="0" relativeHeight="251661312" behindDoc="0" locked="0" layoutInCell="1" allowOverlap="1">
                <wp:simplePos x="0" y="0"/>
                <wp:positionH relativeFrom="page">
                  <wp:posOffset>5459387</wp:posOffset>
                </wp:positionH>
                <wp:positionV relativeFrom="page">
                  <wp:posOffset>437147</wp:posOffset>
                </wp:positionV>
                <wp:extent cx="6325" cy="164478"/>
                <wp:effectExtent l="0" t="0" r="0" b="0"/>
                <wp:wrapTopAndBottom/>
                <wp:docPr id="18175" name="Group 18175"/>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322" name="Shape 1322"/>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6E1076" id="Group 18175" o:spid="_x0000_s1026" style="position:absolute;margin-left:429.85pt;margin-top:34.4pt;width:.5pt;height:12.95pt;z-index:251661312;mso-position-horizontal-relative:page;mso-position-vertical-relative:page" coordsize="6325,16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">
                <v:shape id="Shape 1322" o:spid="_x0000_s1027" style="position:absolute;width:0;height:164478;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" path="m,164478l,e" filled="f" strokeweight=".17569mm">
                  <v:stroke miterlimit="83231f" joinstyle="miter"/>
                  <v:path arrowok="t" textboxrect="0,0,0,164478"/>
                </v:shape>
                <w10:wrap type="topAndBottom" anchorx="page" anchory="page"/>
              </v:group>
            </w:pict>
          </mc:Fallback>
        </mc:AlternateContent>
      </w:r>
      <w:r>
        <w:t xml:space="preserve">Russia is a highly educated country, and the level schooling continues to increase. More than one-third of the labor force possesses a post-secondary qualification. Our analysis confirms previous studies showing a growth in the overall returns to schooling during the post-transition </w:t>
      </w:r>
      <w:ins w:id="122" w:author="Harry Anthony Patrinos" w:date="2020-05-15T18:33:00Z">
        <w:r w:rsidR="00143DBB">
          <w:t>peri</w:t>
        </w:r>
      </w:ins>
      <w:ins w:id="123" w:author="Harry Anthony Patrinos" w:date="2020-05-15T18:34:00Z">
        <w:r w:rsidR="00143DBB">
          <w:t xml:space="preserve">od </w:t>
        </w:r>
      </w:ins>
      <w:r>
        <w:t xml:space="preserve">(Brainerd 1998; Clark 2003; Vernon 2002). There was an increase in the returns to an additional year of schooling in the 1990s. The returns peaked in the early 2000s (at almost 10 percent), followed by a downward pattern (returns of 5.6 percent by 2018). The global average is about </w:t>
      </w:r>
      <w:ins w:id="124" w:author="Harry Anthony Patrinos" w:date="2020-05-15T18:34:00Z">
        <w:r w:rsidR="00143DBB">
          <w:t>8-</w:t>
        </w:r>
      </w:ins>
      <w:r>
        <w:t>9</w:t>
      </w:r>
      <w:del w:id="125" w:author="Harry Anthony Patrinos" w:date="2020-05-15T18:34:00Z">
        <w:r w:rsidDel="00143DBB">
          <w:delText>.5</w:delText>
        </w:r>
      </w:del>
      <w:r>
        <w:t xml:space="preserve"> percent (Psacharopoulos and Patrinos 2018). The extent to which the declines are due to potential "over-education" is worth investigating (Gimpelson 2019).</w:t>
      </w:r>
    </w:p>
    <w:p w14:paraId="6FC6C423" w14:textId="77777777" w:rsidR="00FB5E7F" w:rsidDel="00143DBB" w:rsidRDefault="002A03C6">
      <w:pPr>
        <w:ind w:left="15" w:right="20" w:firstLine="299"/>
        <w:rPr>
          <w:del w:id="126" w:author="Harry Anthony Patrinos" w:date="2020-05-15T18:34:00Z"/>
        </w:rPr>
      </w:pPr>
      <w:r>
        <w:t>Education payoffs for women are higher than those of men, but the difference appears to have narrowed in recent years. We show that the returns to education for females is higher than for males. This is consistent with global findings (Psacharopoulos and Patrinos 2018) and previous studies of the Russian labor market (Cheidvasser and Benítez-Silva 2007; Luk’yanova 2010). When estimated separately by gender, we find trend variation. The results from estimation of earnings functions show that annual returns to higher education for males varied from 9 to 15 percent,</w:t>
      </w:r>
      <w:ins w:id="127" w:author="Harry Anthony Patrinos" w:date="2020-05-15T18:34:00Z">
        <w:r w:rsidR="00143DBB">
          <w:t xml:space="preserve"> </w:t>
        </w:r>
      </w:ins>
    </w:p>
    <w:p w14:paraId="375F5925" w14:textId="77777777" w:rsidR="00FB5E7F" w:rsidRDefault="002A03C6" w:rsidP="00143DBB">
      <w:pPr>
        <w:ind w:left="15" w:right="20" w:firstLine="299"/>
      </w:pPr>
      <w:r>
        <w:t>whereas women’s returns are described by an inverse</w:t>
      </w:r>
      <w:del w:id="128" w:author="Harry Anthony Patrinos" w:date="2020-05-15T18:35:00Z">
        <w:r w:rsidDel="00143DBB">
          <w:delText>ly</w:delText>
        </w:r>
      </w:del>
      <w:r>
        <w:t xml:space="preserve"> U-shaped pattern, reaching their maximum of 28 percent in</w:t>
      </w:r>
    </w:p>
    <w:p w14:paraId="5FEB9F9B" w14:textId="77777777" w:rsidR="00FB5E7F" w:rsidRDefault="002A03C6">
      <w:pPr>
        <w:spacing w:after="44"/>
        <w:ind w:left="19" w:right="20"/>
      </w:pPr>
      <w:r>
        <w:t xml:space="preserve">2003. Within roughly the last five years, wage premiums to higher education for women have stabilized at around 12 percent, a couple of percentage points ahead of men. Gender-wise enrollment rates in higher education ten years later appears to match the differences in rates of return, strengthening the hypothesis that market rates of return to education in Russia do indeed influence </w:t>
      </w:r>
      <w:ins w:id="129" w:author="Harry Anthony Patrinos" w:date="2020-05-15T18:35:00Z">
        <w:r w:rsidR="00143DBB">
          <w:t>positive the demand for schooling</w:t>
        </w:r>
      </w:ins>
      <w:del w:id="130" w:author="Harry Anthony Patrinos" w:date="2020-05-15T18:35:00Z">
        <w:r w:rsidDel="00143DBB">
          <w:delText>individual continuing school decisions</w:delText>
        </w:r>
      </w:del>
      <w:r>
        <w:t>. Returns for females shows an inverse U-shaped curve over the past two decades, but this phenomenon needs to be explored more closely.</w:t>
      </w:r>
    </w:p>
    <w:p w14:paraId="6D56DBDE" w14:textId="77777777" w:rsidR="00FB5E7F" w:rsidRDefault="002A03C6">
      <w:pPr>
        <w:spacing w:after="49" w:line="259" w:lineRule="auto"/>
        <w:ind w:left="10" w:right="50" w:hanging="10"/>
        <w:jc w:val="right"/>
      </w:pPr>
      <w:r>
        <w:t>We show that private returns to education are three times greater for higher education compared to vocational</w:t>
      </w:r>
    </w:p>
    <w:p w14:paraId="383DB654" w14:textId="77777777" w:rsidR="00FB5E7F" w:rsidRDefault="002A03C6">
      <w:pPr>
        <w:spacing w:after="44"/>
        <w:ind w:left="19" w:right="20"/>
      </w:pPr>
      <w:r>
        <w:t xml:space="preserve">education. On average, wage premiums to university education in Russia are roughly 3-5 times greater than to vocational schooling. This is consistent with findings from global studies and from previous research on the Russian labor market (Borisov 2007; Carnoy et al. 2012). Higher education enrollment rates increased substantially after the break-up of the Soviet Union (Belskaya, Sabirianova Peter, and Posso 2014). Enrollments peaked in 2009. Subsequent returns to higher education started to fall relative to secondary education. The latest estimate of the returns to higher education in the Russian Federation is about 8 percent, which is just below the EU average of about 10 percent and the global average of 15 percent (Psacharopoulos and Patrinos 2018). But the wage profiles for those with secondary and vocational education is almost flat or descending, </w:t>
      </w:r>
      <w:ins w:id="131" w:author="Harry Anthony Patrinos" w:date="2020-05-15T18:36:00Z">
        <w:r w:rsidR="00143DBB">
          <w:t xml:space="preserve">while </w:t>
        </w:r>
      </w:ins>
      <w:r>
        <w:t xml:space="preserve">the gaps between higher </w:t>
      </w:r>
      <w:ins w:id="132" w:author="Harry Anthony Patrinos" w:date="2020-05-15T18:36:00Z">
        <w:r w:rsidR="00143DBB">
          <w:t xml:space="preserve">education </w:t>
        </w:r>
      </w:ins>
      <w:r>
        <w:t xml:space="preserve">and vocational </w:t>
      </w:r>
      <w:ins w:id="133" w:author="Harry Anthony Patrinos" w:date="2020-05-15T18:36:00Z">
        <w:r w:rsidR="00143DBB">
          <w:t xml:space="preserve">education </w:t>
        </w:r>
      </w:ins>
      <w:r>
        <w:t>are increasing</w:t>
      </w:r>
      <w:ins w:id="134" w:author="Harry Anthony Patrinos" w:date="2020-05-15T18:36:00Z">
        <w:r w:rsidR="00143DBB">
          <w:t>, in favor of higher education</w:t>
        </w:r>
      </w:ins>
      <w:r>
        <w:t>.</w:t>
      </w:r>
    </w:p>
    <w:p w14:paraId="328896E6" w14:textId="77777777" w:rsidR="00FB5E7F" w:rsidRDefault="002A03C6">
      <w:pPr>
        <w:spacing w:after="0" w:line="319" w:lineRule="auto"/>
        <w:ind w:left="10" w:right="50" w:hanging="10"/>
        <w:jc w:val="right"/>
      </w:pPr>
      <w:r>
        <w:t>Female education is a policy priority. It promotes earnings growth and will help reduce gender gaps in the labor market. There is a need to investigate the labor market relevance of vocational education given the low and declining returns. Higher education may have reached an expansion limit and it may be necessary to investigate options for increasing the productivity of schooling.</w:t>
      </w:r>
    </w:p>
    <w:p w14:paraId="3D11BBFD" w14:textId="77777777" w:rsidR="00FB5E7F" w:rsidRDefault="002A03C6">
      <w:pPr>
        <w:spacing w:after="391"/>
        <w:ind w:left="15" w:right="20" w:firstLine="299"/>
      </w:pPr>
      <w:r>
        <w:t>Future research should look at the variations in returns across regions. Also, it would be useful to estimate social returns to education in order to derive more robust policy recommendations. Finally, causal estimates of the returns to schooling should be estimated.</w:t>
      </w:r>
    </w:p>
    <w:p w14:paraId="6C65A8DB" w14:textId="77777777" w:rsidR="00FB5E7F" w:rsidRDefault="002A03C6">
      <w:pPr>
        <w:pStyle w:val="Heading1"/>
        <w:numPr>
          <w:ilvl w:val="0"/>
          <w:numId w:val="0"/>
        </w:numPr>
        <w:spacing w:after="287"/>
        <w:ind w:left="25"/>
      </w:pPr>
      <w:r>
        <w:t>References</w:t>
      </w:r>
    </w:p>
    <w:p w14:paraId="130BD27F" w14:textId="77777777" w:rsidR="00FB5E7F" w:rsidRDefault="002A03C6">
      <w:pPr>
        <w:spacing w:after="45" w:line="371" w:lineRule="auto"/>
        <w:ind w:left="290" w:right="0" w:hanging="299"/>
        <w:jc w:val="left"/>
      </w:pPr>
      <w:r>
        <w:t xml:space="preserve">Becker, Gary S. 2009. </w:t>
      </w:r>
      <w:r>
        <w:rPr>
          <w:i/>
        </w:rPr>
        <w:t>Human capital: A theoretical and empirical analysis, with special reference to education</w:t>
      </w:r>
      <w:r>
        <w:t>. University of Chicago press.</w:t>
      </w:r>
    </w:p>
    <w:p w14:paraId="47970C35" w14:textId="77777777" w:rsidR="00FB5E7F" w:rsidRDefault="002A03C6">
      <w:pPr>
        <w:spacing w:after="144"/>
        <w:ind w:left="314" w:right="20" w:hanging="299"/>
      </w:pPr>
      <w:r>
        <w:t>Belskaya, Olga, Klara Sabirianova Peter, and Christian Posso. 2014. “College expansion and the marginal returns to education: Evidence from Russia”.</w:t>
      </w:r>
    </w:p>
    <w:p w14:paraId="08BC1E54" w14:textId="77777777" w:rsidR="00FB5E7F" w:rsidRDefault="002A03C6">
      <w:pPr>
        <w:spacing w:after="201" w:line="259" w:lineRule="auto"/>
        <w:ind w:left="19" w:right="20"/>
      </w:pPr>
      <w:r>
        <w:t xml:space="preserve">Borisov, Gleb. 2007. “The vintage effect on the Russian labor market”. </w:t>
      </w:r>
      <w:r>
        <w:rPr>
          <w:i/>
        </w:rPr>
        <w:t xml:space="preserve">Eastern European Economics </w:t>
      </w:r>
      <w:r>
        <w:t>45 (2): 23–51.</w:t>
      </w:r>
    </w:p>
    <w:p w14:paraId="33E44486" w14:textId="77777777" w:rsidR="00FB5E7F" w:rsidRDefault="002A03C6">
      <w:pPr>
        <w:spacing w:after="133"/>
        <w:ind w:left="309" w:right="20" w:hanging="294"/>
      </w:pPr>
      <w:r>
        <w:t xml:space="preserve">Brainerd, Elizabeth. 1998. “Winners and losers in Russia’s economic transition”. </w:t>
      </w:r>
      <w:r>
        <w:rPr>
          <w:i/>
        </w:rPr>
        <w:t>American Economic Review</w:t>
      </w:r>
      <w:r>
        <w:t>: 1094– 1116.</w:t>
      </w:r>
    </w:p>
    <w:p w14:paraId="57259182" w14:textId="77777777" w:rsidR="00FB5E7F" w:rsidRDefault="002A03C6">
      <w:pPr>
        <w:spacing w:after="110" w:line="407" w:lineRule="auto"/>
        <w:ind w:left="314" w:right="20" w:hanging="299"/>
      </w:pPr>
      <w:r>
        <w:t xml:space="preserve">Broecke, Stijn. 2015. “Experience and the returns to education and skill in OECD countries”. </w:t>
      </w:r>
      <w:r>
        <w:rPr>
          <w:i/>
        </w:rPr>
        <w:t xml:space="preserve">OECD Journal: Economic Studies </w:t>
      </w:r>
      <w:r>
        <w:t>2015 (1): 123–147.</w:t>
      </w:r>
    </w:p>
    <w:p w14:paraId="574C1758" w14:textId="77777777" w:rsidR="00FB5E7F" w:rsidRDefault="002A03C6">
      <w:pPr>
        <w:spacing w:line="497" w:lineRule="auto"/>
        <w:ind w:left="314" w:right="20" w:hanging="299"/>
      </w:pPr>
      <w:r>
        <w:rPr>
          <w:noProof/>
          <w:sz w:val="22"/>
        </w:rPr>
        <mc:AlternateContent>
          <mc:Choice Requires="wpg">
            <w:drawing>
              <wp:anchor distT="0" distB="0" distL="114300" distR="114300" simplePos="0" relativeHeight="251662336" behindDoc="0" locked="0" layoutInCell="1" allowOverlap="1">
                <wp:simplePos x="0" y="0"/>
                <wp:positionH relativeFrom="page">
                  <wp:posOffset>696620</wp:posOffset>
                </wp:positionH>
                <wp:positionV relativeFrom="page">
                  <wp:posOffset>437147</wp:posOffset>
                </wp:positionV>
                <wp:extent cx="6325" cy="164478"/>
                <wp:effectExtent l="0" t="0" r="0" b="0"/>
                <wp:wrapTopAndBottom/>
                <wp:docPr id="17794" name="Group 17794"/>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390" name="Shape 1390"/>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EA0D55" id="Group 17794" o:spid="_x0000_s1026" style="position:absolute;margin-left:54.85pt;margin-top:34.4pt;width:.5pt;height:12.95pt;z-index:251662336;mso-position-horizontal-relative:page;mso-position-vertical-relative:page" coordsize="6325,16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">
                <v:shape id="Shape 1390" o:spid="_x0000_s1027" style="position:absolute;width:0;height:164478;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" path="m,164478l,e" filled="f" strokeweight=".17569mm">
                  <v:stroke miterlimit="83231f" joinstyle="miter"/>
                  <v:path arrowok="t" textboxrect="0,0,0,164478"/>
                </v:shape>
                <w10:wrap type="topAndBottom" anchorx="page" anchory="page"/>
              </v:group>
            </w:pict>
          </mc:Fallback>
        </mc:AlternateContent>
      </w:r>
      <w:r>
        <w:t xml:space="preserve">Calvo, Paula Andrea, Luis Felipe LÃ³pez-Calva, and Josefina Posadas. 2015. </w:t>
      </w:r>
      <w:r>
        <w:rPr>
          <w:i/>
        </w:rPr>
        <w:t>A decade of declining earnings inequality in the Russian Federation</w:t>
      </w:r>
      <w:r>
        <w:t>. The World Bank.</w:t>
      </w:r>
    </w:p>
    <w:p w14:paraId="1D28731F" w14:textId="77777777" w:rsidR="00FB5E7F" w:rsidRDefault="002A03C6">
      <w:pPr>
        <w:spacing w:line="489" w:lineRule="auto"/>
        <w:ind w:left="314" w:right="20" w:hanging="299"/>
      </w:pPr>
      <w:r>
        <w:t xml:space="preserve">Carnoy, Martin, et al. 2012. “The economic returns to higher education in the BRIC countries and their implications for higher education expansion”. </w:t>
      </w:r>
      <w:r>
        <w:rPr>
          <w:i/>
        </w:rPr>
        <w:t xml:space="preserve">Higher School of Economics Research Paper No. WP BRP </w:t>
      </w:r>
      <w:r>
        <w:t>2.</w:t>
      </w:r>
    </w:p>
    <w:p w14:paraId="33D5322C" w14:textId="77777777" w:rsidR="00FB5E7F" w:rsidRDefault="002A03C6">
      <w:pPr>
        <w:spacing w:after="91"/>
        <w:ind w:left="314" w:right="20" w:hanging="299"/>
      </w:pPr>
      <w:r>
        <w:t xml:space="preserve">Cheidvasser, Sofia, and Hugo Benítez-Silva. 2007. “The Educated Russian’s Curse: Returns to Education in the Russian Federation during the 1990s”. </w:t>
      </w:r>
      <w:r>
        <w:rPr>
          <w:i/>
        </w:rPr>
        <w:t xml:space="preserve">Labour </w:t>
      </w:r>
      <w:r>
        <w:t>21 (1): 1–41.</w:t>
      </w:r>
    </w:p>
    <w:p w14:paraId="14F28785" w14:textId="77777777" w:rsidR="00FB5E7F" w:rsidRDefault="002A03C6">
      <w:pPr>
        <w:spacing w:after="173" w:line="259" w:lineRule="auto"/>
        <w:ind w:left="19" w:right="20"/>
      </w:pPr>
      <w:r>
        <w:t>Clark, Andrew. 2003. “Returns to human capital investment in a transition economy: The case of Russia, 1994-1998”.</w:t>
      </w:r>
    </w:p>
    <w:p w14:paraId="3745C25F" w14:textId="77777777" w:rsidR="00FB5E7F" w:rsidRDefault="002A03C6">
      <w:pPr>
        <w:spacing w:after="167" w:line="259" w:lineRule="auto"/>
        <w:ind w:left="315" w:right="0" w:hanging="10"/>
        <w:jc w:val="left"/>
      </w:pPr>
      <w:r>
        <w:rPr>
          <w:i/>
        </w:rPr>
        <w:t xml:space="preserve">Int J of Manpower </w:t>
      </w:r>
      <w:r>
        <w:t>24 (1): 11–30.</w:t>
      </w:r>
    </w:p>
    <w:p w14:paraId="0A3E942D" w14:textId="77777777" w:rsidR="00FB5E7F" w:rsidRDefault="002A03C6">
      <w:pPr>
        <w:spacing w:after="89"/>
        <w:ind w:left="314" w:right="20" w:hanging="299"/>
      </w:pPr>
      <w:r>
        <w:t>Dudyrev, F., O. Romanova, and P. Travkin. 2018. “Employment of Vocational Graduates: Still a Slough or Already a Ford?”</w:t>
      </w:r>
    </w:p>
    <w:p w14:paraId="1DC737C6" w14:textId="77777777" w:rsidR="00FB5E7F" w:rsidRDefault="002A03C6">
      <w:pPr>
        <w:spacing w:after="137"/>
        <w:ind w:left="314" w:right="20" w:hanging="299"/>
      </w:pPr>
      <w:r>
        <w:t xml:space="preserve">Fleisher, Belton M., Klara Sabirianova, and Xiaojun Wang. 2005. “Returns to skills and the speed of reforms: Evidence from Central and Eastern Europe, China, and Russia”. </w:t>
      </w:r>
      <w:r>
        <w:rPr>
          <w:i/>
        </w:rPr>
        <w:t xml:space="preserve">Journal of Comparative Economics </w:t>
      </w:r>
      <w:r>
        <w:t xml:space="preserve">33 (2): 351–370. </w:t>
      </w:r>
      <w:hyperlink r:id="rId25">
        <w:r>
          <w:t>https</w:t>
        </w:r>
      </w:hyperlink>
      <w:hyperlink r:id="rId26">
        <w:r>
          <w:rPr>
            <w:sz w:val="25"/>
            <w:vertAlign w:val="subscript"/>
          </w:rPr>
          <w:t>:</w:t>
        </w:r>
      </w:hyperlink>
    </w:p>
    <w:p w14:paraId="7EB36DF5" w14:textId="77777777" w:rsidR="00FB5E7F" w:rsidRDefault="006B53CC">
      <w:pPr>
        <w:spacing w:after="222" w:line="259" w:lineRule="auto"/>
        <w:ind w:left="300" w:right="0" w:hanging="10"/>
        <w:jc w:val="left"/>
      </w:pPr>
      <w:hyperlink r:id="rId27">
        <w:r w:rsidR="002A03C6">
          <w:t>//linkinghub.elsevier.com/retrieve/pii/S</w:t>
        </w:r>
      </w:hyperlink>
      <w:hyperlink r:id="rId28">
        <w:r w:rsidR="002A03C6">
          <w:t>0147596705000168</w:t>
        </w:r>
      </w:hyperlink>
      <w:r w:rsidR="002A03C6">
        <w:t>.</w:t>
      </w:r>
    </w:p>
    <w:p w14:paraId="448E57B3" w14:textId="77777777" w:rsidR="00FB5E7F" w:rsidRDefault="002A03C6">
      <w:pPr>
        <w:spacing w:after="160" w:line="259" w:lineRule="auto"/>
        <w:ind w:left="19" w:right="20"/>
      </w:pPr>
      <w:r>
        <w:t xml:space="preserve">Gimpelson, Vladimir. 2019. “The Labor Market in Russia, 2000-2017”. </w:t>
      </w:r>
      <w:r>
        <w:rPr>
          <w:i/>
        </w:rPr>
        <w:t>IZA World of Labor</w:t>
      </w:r>
      <w:r>
        <w:t>, no. 466.</w:t>
      </w:r>
    </w:p>
    <w:p w14:paraId="23C74612" w14:textId="77777777" w:rsidR="00FB5E7F" w:rsidRDefault="002A03C6">
      <w:pPr>
        <w:spacing w:after="215" w:line="259" w:lineRule="auto"/>
        <w:ind w:left="19" w:right="20"/>
      </w:pPr>
      <w:r>
        <w:t xml:space="preserve">Graeser, Paul. 1988. “Human Capital in a Centrally Planned Economy: Evidence”. </w:t>
      </w:r>
      <w:r>
        <w:rPr>
          <w:i/>
        </w:rPr>
        <w:t xml:space="preserve">Kyklos </w:t>
      </w:r>
      <w:r>
        <w:t>41 (1): 75–98.</w:t>
      </w:r>
    </w:p>
    <w:p w14:paraId="2ED7E46D" w14:textId="77777777" w:rsidR="00FB5E7F" w:rsidRDefault="002A03C6">
      <w:pPr>
        <w:spacing w:after="85"/>
        <w:ind w:left="314" w:right="20" w:hanging="299"/>
      </w:pPr>
      <w:r>
        <w:t xml:space="preserve">Heckman, James J, Lance J Lochner, and Petra E Todd. 2003. </w:t>
      </w:r>
      <w:r>
        <w:rPr>
          <w:i/>
        </w:rPr>
        <w:t>Fifty years of Mincer earnings regressions</w:t>
      </w:r>
      <w:r>
        <w:t>. Tech. rep. National Bureau of Economic Research.</w:t>
      </w:r>
    </w:p>
    <w:p w14:paraId="2B62F2CE" w14:textId="77777777" w:rsidR="00FB5E7F" w:rsidRDefault="002A03C6">
      <w:pPr>
        <w:spacing w:line="385" w:lineRule="auto"/>
        <w:ind w:left="314" w:right="20" w:hanging="299"/>
      </w:pPr>
      <w:r>
        <w:t xml:space="preserve">Kozyreva, Polina, Mikhail Kosolapov, and Barry M. Popkin. 2016. “Data Resource Profile: The Russia Longitudinal Monitoring Survey—Higher School of Economics (RLMS-HSE) Phase II: Monitoring the Economic and Health Situation in Russia, 1994–2013”. </w:t>
      </w:r>
      <w:r>
        <w:rPr>
          <w:i/>
        </w:rPr>
        <w:t xml:space="preserve">International Journal of Epidemiology </w:t>
      </w:r>
      <w:r>
        <w:t>45 (2): 395–401.</w:t>
      </w:r>
    </w:p>
    <w:p w14:paraId="0E098E13" w14:textId="77777777" w:rsidR="00FB5E7F" w:rsidRDefault="002A03C6">
      <w:pPr>
        <w:spacing w:line="493" w:lineRule="auto"/>
        <w:ind w:left="314" w:right="20" w:hanging="299"/>
      </w:pPr>
      <w:r>
        <w:t xml:space="preserve">Kyui, Natalia. 2016. “Expansion of higher education, employment and wages: Evidence from the Russian Transition”. </w:t>
      </w:r>
      <w:r>
        <w:rPr>
          <w:i/>
        </w:rPr>
        <w:t xml:space="preserve">Labour Economics </w:t>
      </w:r>
      <w:r>
        <w:t>39:68–87.</w:t>
      </w:r>
    </w:p>
    <w:p w14:paraId="1F9C1C16" w14:textId="77777777" w:rsidR="00FB5E7F" w:rsidRDefault="002A03C6">
      <w:pPr>
        <w:spacing w:after="89"/>
        <w:ind w:left="314" w:right="20" w:hanging="299"/>
      </w:pPr>
      <w:r>
        <w:t>—</w:t>
      </w:r>
      <w:r>
        <w:tab/>
        <w:t>. 2010. “Returns to Education and Education-Occupation Mismatch within a Transition Economy. Empirical Analysis for the Russian Federation”.</w:t>
      </w:r>
    </w:p>
    <w:p w14:paraId="42EE3FC6" w14:textId="77777777" w:rsidR="00FB5E7F" w:rsidRDefault="002A03C6">
      <w:pPr>
        <w:spacing w:after="154" w:line="259" w:lineRule="auto"/>
        <w:ind w:left="19" w:right="20"/>
      </w:pPr>
      <w:r>
        <w:t>Luk’yanova, Anna L’vovna. 2010. “Returns to Education: What Meta-Analysis Reveals (Otdacha Ot Obrazovaniya:</w:t>
      </w:r>
    </w:p>
    <w:p w14:paraId="49116938" w14:textId="77777777" w:rsidR="00FB5E7F" w:rsidRDefault="002A03C6">
      <w:pPr>
        <w:spacing w:after="162" w:line="259" w:lineRule="auto"/>
        <w:ind w:left="309" w:right="20"/>
      </w:pPr>
      <w:r>
        <w:t xml:space="preserve">CHto Pokazyvaet Meta-Analiz)”. </w:t>
      </w:r>
      <w:r>
        <w:rPr>
          <w:i/>
        </w:rPr>
        <w:t xml:space="preserve">Higher School of Economics Journal </w:t>
      </w:r>
      <w:r>
        <w:t>14 (3).</w:t>
      </w:r>
    </w:p>
    <w:p w14:paraId="3BFE5E76" w14:textId="77777777" w:rsidR="00FB5E7F" w:rsidRDefault="002A03C6">
      <w:pPr>
        <w:spacing w:after="242" w:line="259" w:lineRule="auto"/>
        <w:ind w:left="19" w:right="20"/>
      </w:pPr>
      <w:r>
        <w:t>Mincer, Jacob. 1974. “Schooling, Experience, and Earnings. Human Behavior &amp; Social Institutions No. 2.”</w:t>
      </w:r>
    </w:p>
    <w:p w14:paraId="287ABBE5" w14:textId="77777777" w:rsidR="00FB5E7F" w:rsidRDefault="002A03C6">
      <w:pPr>
        <w:spacing w:line="463" w:lineRule="auto"/>
        <w:ind w:left="310" w:right="20" w:hanging="295"/>
      </w:pPr>
      <w:r>
        <w:t xml:space="preserve">Montenegro, Claudio E., and Harry Anthony Patrinos. 2014. </w:t>
      </w:r>
      <w:r>
        <w:rPr>
          <w:i/>
        </w:rPr>
        <w:t>Comparable estimates of returns to schooling around the world</w:t>
      </w:r>
      <w:r>
        <w:t xml:space="preserve">. Policy Research Working Paper Series 7020. The World Bank. </w:t>
      </w:r>
      <w:hyperlink r:id="rId29">
        <w:r>
          <w:t>https://ideas.repec.org/p/wbk</w:t>
        </w:r>
      </w:hyperlink>
      <w:hyperlink r:id="rId30">
        <w:r>
          <w:rPr>
            <w:sz w:val="25"/>
            <w:vertAlign w:val="subscript"/>
          </w:rPr>
          <w:t xml:space="preserve">/ </w:t>
        </w:r>
      </w:hyperlink>
      <w:hyperlink r:id="rId31">
        <w:r>
          <w:t>wbrwps/</w:t>
        </w:r>
      </w:hyperlink>
      <w:hyperlink r:id="rId32">
        <w:r>
          <w:t>7020</w:t>
        </w:r>
      </w:hyperlink>
      <w:hyperlink r:id="rId33">
        <w:r>
          <w:t>.html</w:t>
        </w:r>
      </w:hyperlink>
      <w:r>
        <w:t>.</w:t>
      </w:r>
    </w:p>
    <w:p w14:paraId="078710AB" w14:textId="77777777" w:rsidR="00FB5E7F" w:rsidRDefault="002A03C6">
      <w:pPr>
        <w:spacing w:after="51" w:line="373" w:lineRule="auto"/>
        <w:ind w:left="314" w:right="20" w:hanging="299"/>
      </w:pPr>
      <w:r>
        <w:t xml:space="preserve">Munich, Daniel, Jan Svejnar, and Katherine Terrell. 2005. “Returns to Human Capital Under The Communist Wage Grid and During the Transition to a Market Economy”. </w:t>
      </w:r>
      <w:r>
        <w:rPr>
          <w:i/>
        </w:rPr>
        <w:t xml:space="preserve">Review of Economics and Statistics </w:t>
      </w:r>
      <w:r>
        <w:t>87 (1): 100–123. issn: 0034-6535, 1530-9142.</w:t>
      </w:r>
    </w:p>
    <w:p w14:paraId="639726BE" w14:textId="77777777" w:rsidR="00FB5E7F" w:rsidRDefault="002A03C6">
      <w:pPr>
        <w:spacing w:after="154" w:line="470" w:lineRule="auto"/>
        <w:ind w:left="314" w:right="20" w:hanging="299"/>
      </w:pPr>
      <w:r>
        <w:t xml:space="preserve">Muravyev, Alexander. 2008. “Human capital externalities Evidence from the transition economy of Russia 1”. </w:t>
      </w:r>
      <w:r>
        <w:rPr>
          <w:i/>
        </w:rPr>
        <w:t xml:space="preserve">Economics of Transition </w:t>
      </w:r>
      <w:r>
        <w:t>16 (3): 415–443.</w:t>
      </w:r>
    </w:p>
    <w:p w14:paraId="38B630D3" w14:textId="77777777" w:rsidR="00FB5E7F" w:rsidRDefault="002A03C6">
      <w:pPr>
        <w:spacing w:after="309" w:line="259" w:lineRule="auto"/>
        <w:ind w:left="1" w:right="0" w:hanging="1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5459387</wp:posOffset>
                </wp:positionH>
                <wp:positionV relativeFrom="page">
                  <wp:posOffset>437147</wp:posOffset>
                </wp:positionV>
                <wp:extent cx="6325" cy="164478"/>
                <wp:effectExtent l="0" t="0" r="0" b="0"/>
                <wp:wrapTopAndBottom/>
                <wp:docPr id="18277" name="Group 18277"/>
                <wp:cNvGraphicFramePr/>
                <a:graphic xmlns:a="http://schemas.openxmlformats.org/drawingml/2006/main">
                  <a:graphicData uri="http://schemas.microsoft.com/office/word/2010/wordprocessingGroup">
                    <wpg:wgp>
                      <wpg:cNvGrpSpPr/>
                      <wpg:grpSpPr>
                        <a:xfrm>
                          <a:off x="0" y="0"/>
                          <a:ext cx="6325" cy="164478"/>
                          <a:chOff x="0" y="0"/>
                          <a:chExt cx="6325" cy="164478"/>
                        </a:xfrm>
                      </wpg:grpSpPr>
                      <wps:wsp>
                        <wps:cNvPr id="1472" name="Shape 1472"/>
                        <wps:cNvSpPr/>
                        <wps:spPr>
                          <a:xfrm>
                            <a:off x="0"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C0E6D8" id="Group 18277" o:spid="_x0000_s1026" style="position:absolute;margin-left:429.85pt;margin-top:34.4pt;width:.5pt;height:12.95pt;z-index:251663360;mso-position-horizontal-relative:page;mso-position-vertical-relative:page" coordsize="6325,16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">
                <v:shape id="Shape 1472" o:spid="_x0000_s1027" style="position:absolute;width:0;height:164478;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" path="m,164478l,e" filled="f" strokeweight=".17569mm">
                  <v:stroke miterlimit="83231f" joinstyle="miter"/>
                  <v:path arrowok="t" textboxrect="0,0,0,164478"/>
                </v:shape>
                <w10:wrap type="topAndBottom" anchorx="page" anchory="page"/>
              </v:group>
            </w:pict>
          </mc:Fallback>
        </mc:AlternateContent>
      </w:r>
      <w:r>
        <w:t xml:space="preserve">Naikal, Esther, et al. 2019. </w:t>
      </w:r>
      <w:r>
        <w:rPr>
          <w:i/>
        </w:rPr>
        <w:t>How Wealthy is Russia? Measuring Russia’s Comprehensive Wealth from 2000-2017</w:t>
      </w:r>
      <w:r>
        <w:t>. World</w:t>
      </w:r>
    </w:p>
    <w:p w14:paraId="407BD469" w14:textId="77777777" w:rsidR="00FB5E7F" w:rsidRDefault="002A03C6">
      <w:pPr>
        <w:spacing w:after="324" w:line="259" w:lineRule="auto"/>
        <w:ind w:left="0" w:right="10" w:firstLine="0"/>
        <w:jc w:val="right"/>
      </w:pPr>
      <w:r>
        <w:t xml:space="preserve">Bank. </w:t>
      </w:r>
      <w:hyperlink r:id="rId34">
        <w:r>
          <w:t>http://documents.worldbank.org/curated/en/</w:t>
        </w:r>
      </w:hyperlink>
      <w:hyperlink r:id="rId35">
        <w:r>
          <w:t>811321575350027422</w:t>
        </w:r>
      </w:hyperlink>
      <w:hyperlink r:id="rId36">
        <w:r>
          <w:t>/pdf/How-Wealthy-is-Russia-</w:t>
        </w:r>
      </w:hyperlink>
    </w:p>
    <w:p w14:paraId="69909E1A" w14:textId="77777777" w:rsidR="00FB5E7F" w:rsidRDefault="006B53CC">
      <w:pPr>
        <w:spacing w:after="222" w:line="259" w:lineRule="auto"/>
        <w:ind w:left="300" w:right="0" w:hanging="10"/>
        <w:jc w:val="left"/>
      </w:pPr>
      <w:hyperlink r:id="rId37">
        <w:r w:rsidR="002A03C6">
          <w:t>Measuring-Russias-Comprehensive-Wealth-from-</w:t>
        </w:r>
      </w:hyperlink>
      <w:hyperlink r:id="rId38">
        <w:r w:rsidR="002A03C6">
          <w:t>2000</w:t>
        </w:r>
      </w:hyperlink>
      <w:hyperlink r:id="rId39">
        <w:r w:rsidR="002A03C6">
          <w:t>-</w:t>
        </w:r>
      </w:hyperlink>
      <w:hyperlink r:id="rId40">
        <w:r w:rsidR="002A03C6">
          <w:t>2017</w:t>
        </w:r>
      </w:hyperlink>
      <w:hyperlink r:id="rId41">
        <w:r w:rsidR="002A03C6">
          <w:t>.pdf</w:t>
        </w:r>
      </w:hyperlink>
      <w:r w:rsidR="002A03C6">
        <w:t>.</w:t>
      </w:r>
    </w:p>
    <w:p w14:paraId="6C0E431A" w14:textId="77777777" w:rsidR="00FB5E7F" w:rsidRDefault="002A03C6">
      <w:pPr>
        <w:spacing w:after="144" w:line="259" w:lineRule="auto"/>
        <w:ind w:left="19" w:right="20"/>
      </w:pPr>
      <w:r>
        <w:t xml:space="preserve">Patrinos, Harry Anthony. 2016. “Estimating the return to schooling using the Mincer equation”. </w:t>
      </w:r>
      <w:r>
        <w:rPr>
          <w:i/>
        </w:rPr>
        <w:t>IZA World of Labor</w:t>
      </w:r>
      <w:r>
        <w:t>.</w:t>
      </w:r>
    </w:p>
    <w:p w14:paraId="7A313FB7" w14:textId="77777777" w:rsidR="00FB5E7F" w:rsidRDefault="002A03C6">
      <w:pPr>
        <w:spacing w:after="32" w:line="410" w:lineRule="auto"/>
        <w:ind w:left="314" w:right="20" w:hanging="299"/>
      </w:pPr>
      <w:r>
        <w:t xml:space="preserve">Psacharopoulos, George, and Harry Anthony Patrinos. 2018. “Returns to Investment in Education: A Decennial Review of the Global Literature”. </w:t>
      </w:r>
      <w:r>
        <w:rPr>
          <w:i/>
        </w:rPr>
        <w:t xml:space="preserve">Education Economics </w:t>
      </w:r>
      <w:r>
        <w:t>26 (5): 445–458.</w:t>
      </w:r>
    </w:p>
    <w:p w14:paraId="4E6658AC" w14:textId="77777777" w:rsidR="00FB5E7F" w:rsidRDefault="002A03C6">
      <w:pPr>
        <w:spacing w:after="138"/>
        <w:ind w:left="314" w:right="20" w:hanging="299"/>
      </w:pPr>
      <w:r>
        <w:t>Rudakov, Victor, et al. 2019. “The Impact of Horizontal Job-Education Mismatches on the Earnings of Recent University Graduates in Russia”.</w:t>
      </w:r>
    </w:p>
    <w:p w14:paraId="4764AECD" w14:textId="77777777" w:rsidR="00FB5E7F" w:rsidRDefault="002A03C6">
      <w:pPr>
        <w:spacing w:line="548" w:lineRule="auto"/>
        <w:ind w:left="314" w:right="20" w:hanging="299"/>
      </w:pPr>
      <w:r>
        <w:t xml:space="preserve">Schultz, Theodore W. 1972. “Human capital: Policy issues and research opportunities”. In </w:t>
      </w:r>
      <w:r>
        <w:rPr>
          <w:i/>
        </w:rPr>
        <w:t>Economic Research: Retrospect and Prospect, Volume 6, Human Resources</w:t>
      </w:r>
      <w:r>
        <w:t>, 1–84. NBER.</w:t>
      </w:r>
    </w:p>
    <w:p w14:paraId="7C92D306" w14:textId="77777777" w:rsidR="00FB5E7F" w:rsidRDefault="002A03C6">
      <w:pPr>
        <w:spacing w:after="45" w:line="460" w:lineRule="auto"/>
        <w:ind w:left="311" w:right="20" w:hanging="296"/>
      </w:pPr>
      <w:r>
        <w:t xml:space="preserve">Strumilin, S. 1924. “Khoziaistvennoe znachenie narodnovo obrazovaniia (Economic significance of national education)”. translated and reprinted in English in UNESCO (1968) </w:t>
      </w:r>
      <w:r>
        <w:rPr>
          <w:i/>
        </w:rPr>
        <w:t xml:space="preserve">Readings in the Economics of Education, Paris: UNESCO, pp. 413-52 </w:t>
      </w:r>
      <w:r>
        <w:t>(Paris): 9–10.</w:t>
      </w:r>
    </w:p>
    <w:p w14:paraId="27B6843E" w14:textId="77777777" w:rsidR="00FB5E7F" w:rsidRDefault="002A03C6">
      <w:pPr>
        <w:spacing w:after="50" w:line="536" w:lineRule="auto"/>
        <w:ind w:left="314" w:right="20" w:hanging="299"/>
      </w:pPr>
      <w:r>
        <w:t xml:space="preserve">Telezhkina, Marina. 2019. July 8-12. “Massification of higher education system in Russia”. </w:t>
      </w:r>
      <w:r>
        <w:rPr>
          <w:i/>
        </w:rPr>
        <w:t xml:space="preserve">WB-HSE Summer School on the Economics of Education </w:t>
      </w:r>
      <w:r>
        <w:t>(Moscow).</w:t>
      </w:r>
    </w:p>
    <w:p w14:paraId="1FFC0A21" w14:textId="77777777" w:rsidR="00FB5E7F" w:rsidRDefault="002A03C6">
      <w:pPr>
        <w:spacing w:line="606" w:lineRule="auto"/>
        <w:ind w:left="314" w:right="20" w:hanging="299"/>
      </w:pPr>
      <w:r>
        <w:t xml:space="preserve">Vernon, V. 2002. “Returns to human capital in transitional Russia”. </w:t>
      </w:r>
      <w:r>
        <w:rPr>
          <w:i/>
        </w:rPr>
        <w:t>Department of Economics, The University of Texas at Austin</w:t>
      </w:r>
      <w:r>
        <w:t>.</w:t>
      </w:r>
    </w:p>
    <w:sectPr w:rsidR="00FB5E7F">
      <w:headerReference w:type="even" r:id="rId42"/>
      <w:headerReference w:type="default" r:id="rId43"/>
      <w:headerReference w:type="first" r:id="rId44"/>
      <w:pgSz w:w="9694" w:h="13946"/>
      <w:pgMar w:top="688" w:right="768" w:bottom="1563" w:left="805" w:header="56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2B455" w14:textId="77777777" w:rsidR="0009039F" w:rsidRDefault="0009039F">
      <w:pPr>
        <w:spacing w:after="0" w:line="240" w:lineRule="auto"/>
      </w:pPr>
      <w:r>
        <w:separator/>
      </w:r>
    </w:p>
  </w:endnote>
  <w:endnote w:type="continuationSeparator" w:id="0">
    <w:p w14:paraId="03E675B0" w14:textId="77777777" w:rsidR="0009039F" w:rsidRDefault="00090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Bold">
    <w:altName w:val="Segoe UI"/>
    <w:panose1 w:val="00000000000000000000"/>
    <w:charset w:val="00"/>
    <w:family w:val="auto"/>
    <w:notTrueType/>
    <w:pitch w:val="default"/>
    <w:sig w:usb0="00000003" w:usb1="00000000" w:usb2="00000000" w:usb3="00000000" w:csb0="00000001" w:csb1="00000000"/>
  </w:font>
  <w:font w:name="Lato-Regular">
    <w:altName w:val="Segoe UI"/>
    <w:panose1 w:val="00000000000000000000"/>
    <w:charset w:val="00"/>
    <w:family w:val="auto"/>
    <w:notTrueType/>
    <w:pitch w:val="default"/>
    <w:sig w:usb0="00000003" w:usb1="00000000" w:usb2="00000000" w:usb3="00000000" w:csb0="00000001" w:csb1="00000000"/>
  </w:font>
  <w:font w:name="F110">
    <w:altName w:val="Calibri"/>
    <w:panose1 w:val="00000000000000000000"/>
    <w:charset w:val="00"/>
    <w:family w:val="swiss"/>
    <w:notTrueType/>
    <w:pitch w:val="default"/>
    <w:sig w:usb0="00000003" w:usb1="00000000" w:usb2="00000000" w:usb3="00000000" w:csb0="00000001" w:csb1="00000000"/>
  </w:font>
  <w:font w:name="Lato-Italic">
    <w:altName w:val="Segoe U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35921" w14:textId="77777777" w:rsidR="0009039F" w:rsidRDefault="0009039F">
      <w:pPr>
        <w:spacing w:after="0" w:line="240" w:lineRule="auto"/>
      </w:pPr>
      <w:r>
        <w:separator/>
      </w:r>
    </w:p>
  </w:footnote>
  <w:footnote w:type="continuationSeparator" w:id="0">
    <w:p w14:paraId="7380FC94" w14:textId="77777777" w:rsidR="0009039F" w:rsidRDefault="0009039F">
      <w:pPr>
        <w:spacing w:after="0" w:line="240" w:lineRule="auto"/>
      </w:pPr>
      <w:r>
        <w:continuationSeparator/>
      </w:r>
    </w:p>
  </w:footnote>
  <w:footnote w:id="1">
    <w:p w14:paraId="231D5208" w14:textId="77777777" w:rsidR="006B53CC" w:rsidRDefault="006B53CC" w:rsidP="0048743E">
      <w:pPr>
        <w:autoSpaceDE w:val="0"/>
        <w:autoSpaceDN w:val="0"/>
        <w:adjustRightInd w:val="0"/>
        <w:spacing w:after="0" w:line="240" w:lineRule="auto"/>
        <w:ind w:left="0" w:right="0" w:firstLine="0"/>
        <w:jc w:val="left"/>
        <w:rPr>
          <w:rFonts w:ascii="Lato-Regular" w:eastAsiaTheme="minorEastAsia" w:hAnsi="Lato-Regular" w:cs="Lato-Regular"/>
          <w:color w:val="auto"/>
          <w:sz w:val="13"/>
          <w:szCs w:val="13"/>
        </w:rPr>
      </w:pPr>
      <w:r>
        <w:rPr>
          <w:rStyle w:val="FootnoteReference"/>
        </w:rPr>
        <w:footnoteRef/>
      </w:r>
      <w:r>
        <w:t xml:space="preserve"> </w:t>
      </w:r>
      <w:r>
        <w:rPr>
          <w:rFonts w:ascii="Lato-Regular" w:eastAsiaTheme="minorEastAsia" w:hAnsi="Lato-Regular" w:cs="Lato-Regular"/>
          <w:color w:val="auto"/>
          <w:sz w:val="13"/>
          <w:szCs w:val="13"/>
        </w:rPr>
        <w:t>The ISCED classification as it is applied to the Russian Federation is graphically explained in the OECD online publication accessible at</w:t>
      </w:r>
    </w:p>
    <w:p w14:paraId="36E0BFAB" w14:textId="77777777" w:rsidR="006B53CC" w:rsidRDefault="006B53CC" w:rsidP="0048743E">
      <w:pPr>
        <w:pStyle w:val="FootnoteText"/>
      </w:pPr>
      <w:r>
        <w:rPr>
          <w:rFonts w:ascii="F110" w:eastAsiaTheme="minorEastAsia" w:hAnsi="F110" w:cs="F110"/>
          <w:color w:val="auto"/>
          <w:sz w:val="14"/>
          <w:szCs w:val="14"/>
        </w:rPr>
        <w:t>https://gpseducation.oecd.org/CountryProfile?primaryCountry=RUS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5D6E4" w14:textId="77777777" w:rsidR="006B53CC" w:rsidRDefault="006B53CC">
    <w:pPr>
      <w:tabs>
        <w:tab w:val="right" w:pos="8167"/>
      </w:tabs>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514795</wp:posOffset>
              </wp:positionH>
              <wp:positionV relativeFrom="page">
                <wp:posOffset>437147</wp:posOffset>
              </wp:positionV>
              <wp:extent cx="5126406" cy="167640"/>
              <wp:effectExtent l="0" t="0" r="0" b="0"/>
              <wp:wrapNone/>
              <wp:docPr id="22360" name="Group 22360"/>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22361" name="Shape 22361"/>
                      <wps:cNvSpPr/>
                      <wps:spPr>
                        <a:xfrm>
                          <a:off x="130454"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2362" name="Shape 22362"/>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5794AE" id="Group 22360" o:spid="_x0000_s1026" style="position:absolute;margin-left:40.55pt;margin-top:34.4pt;width:403.65pt;height:13.2pt;z-index:251658240;mso-position-horizontal-relative:page;mso-position-vertical-relative:page" coordsize="5126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">
              <v:shape id="Shape 22361" o:spid="_x0000_s1027" style="position:absolute;left:1304;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" path="m,164478l,e" filled="f" strokeweight=".17569mm">
                <v:stroke miterlimit="83231f" joinstyle="miter"/>
                <v:path arrowok="t" textboxrect="0,0,0,164478"/>
              </v:shape>
              <v:shape id="Shape 22362" o:spid="_x0000_s1028"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" path="m,l5126406,e" filled="f" strokeweight=".17569mm">
                <v:stroke miterlimit="83231f" joinstyle="miter"/>
                <v:path arrowok="t" textboxrect="0,0,5126406,0"/>
              </v:shape>
              <w10:wrap anchorx="page" anchory="page"/>
            </v:group>
          </w:pict>
        </mc:Fallback>
      </mc:AlternateContent>
    </w:r>
    <w:r>
      <w:fldChar w:fldCharType="begin"/>
    </w:r>
    <w:r>
      <w:instrText xml:space="preserve"> PAGE   \* MERGEFORMAT </w:instrText>
    </w:r>
    <w:r>
      <w:fldChar w:fldCharType="separate"/>
    </w:r>
    <w:r>
      <w:rPr>
        <w:sz w:val="14"/>
      </w:rPr>
      <w:t>2</w:t>
    </w:r>
    <w:r>
      <w:rPr>
        <w:sz w:val="14"/>
      </w:rPr>
      <w:fldChar w:fldCharType="end"/>
    </w:r>
    <w:r>
      <w:rPr>
        <w:sz w:val="14"/>
      </w:rPr>
      <w:tab/>
      <w:t>P170978: WP01 - Returns to Education in the Russian Federation: Some New Estimates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326E2" w14:textId="77777777" w:rsidR="006B53CC" w:rsidRDefault="006B53CC">
    <w:pPr>
      <w:tabs>
        <w:tab w:val="right" w:pos="8167"/>
      </w:tabs>
      <w:spacing w:after="0" w:line="259" w:lineRule="auto"/>
      <w:ind w:left="0"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514795</wp:posOffset>
              </wp:positionH>
              <wp:positionV relativeFrom="page">
                <wp:posOffset>437147</wp:posOffset>
              </wp:positionV>
              <wp:extent cx="5126406" cy="167640"/>
              <wp:effectExtent l="0" t="0" r="0" b="0"/>
              <wp:wrapNone/>
              <wp:docPr id="22349" name="Group 22349"/>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22350" name="Shape 22350"/>
                      <wps:cNvSpPr/>
                      <wps:spPr>
                        <a:xfrm>
                          <a:off x="4995952"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2351" name="Shape 22351"/>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BA7E7D" id="Group 22349" o:spid="_x0000_s1026" style="position:absolute;margin-left:40.55pt;margin-top:34.4pt;width:403.65pt;height:13.2pt;z-index:251659264;mso-position-horizontal-relative:page;mso-position-vertical-relative:page" coordsize="5126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">
              <v:shape id="Shape 22350" o:spid="_x0000_s1027" style="position:absolute;left:49959;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" path="m,164478l,e" filled="f" strokeweight=".17569mm">
                <v:stroke miterlimit="83231f" joinstyle="miter"/>
                <v:path arrowok="t" textboxrect="0,0,0,164478"/>
              </v:shape>
              <v:shape id="Shape 22351" o:spid="_x0000_s1028"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" path="m,l5126406,e" filled="f" strokeweight=".17569mm">
                <v:stroke miterlimit="83231f" joinstyle="miter"/>
                <v:path arrowok="t" textboxrect="0,0,5126406,0"/>
              </v:shape>
              <w10:wrap anchorx="page" anchory="page"/>
            </v:group>
          </w:pict>
        </mc:Fallback>
      </mc:AlternateContent>
    </w:r>
    <w:r>
      <w:rPr>
        <w:sz w:val="14"/>
      </w:rPr>
      <w:t>P170978: WP01 - Returns to Education in the Russian Federation: Some New Estimates</w:t>
    </w:r>
    <w:r>
      <w:rPr>
        <w:sz w:val="14"/>
      </w:rPr>
      <w:tab/>
    </w:r>
    <w:r>
      <w:fldChar w:fldCharType="begin"/>
    </w:r>
    <w:r>
      <w:instrText xml:space="preserve"> PAGE   \* MERGEFORMAT </w:instrText>
    </w:r>
    <w:r>
      <w:fldChar w:fldCharType="separate"/>
    </w:r>
    <w:r>
      <w:rPr>
        <w:sz w:val="14"/>
      </w:rPr>
      <w:t>3</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088A6" w14:textId="77777777" w:rsidR="006B53CC" w:rsidRDefault="006B53CC">
    <w:pPr>
      <w:spacing w:after="0" w:line="259" w:lineRule="auto"/>
      <w:ind w:left="-781" w:right="8948"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514795</wp:posOffset>
              </wp:positionH>
              <wp:positionV relativeFrom="page">
                <wp:posOffset>604786</wp:posOffset>
              </wp:positionV>
              <wp:extent cx="5126406" cy="6325"/>
              <wp:effectExtent l="0" t="0" r="0" b="0"/>
              <wp:wrapSquare wrapText="bothSides"/>
              <wp:docPr id="22339" name="Group 22339"/>
              <wp:cNvGraphicFramePr/>
              <a:graphic xmlns:a="http://schemas.openxmlformats.org/drawingml/2006/main">
                <a:graphicData uri="http://schemas.microsoft.com/office/word/2010/wordprocessingGroup">
                  <wpg:wgp>
                    <wpg:cNvGrpSpPr/>
                    <wpg:grpSpPr>
                      <a:xfrm>
                        <a:off x="0" y="0"/>
                        <a:ext cx="5126406" cy="6325"/>
                        <a:chOff x="0" y="0"/>
                        <a:chExt cx="5126406" cy="6325"/>
                      </a:xfrm>
                    </wpg:grpSpPr>
                    <wps:wsp>
                      <wps:cNvPr id="22340" name="Shape 22340"/>
                      <wps:cNvSpPr/>
                      <wps:spPr>
                        <a:xfrm>
                          <a:off x="0" y="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9A1AA1" id="Group 22339" o:spid="_x0000_s1026" style="position:absolute;margin-left:40.55pt;margin-top:47.6pt;width:403.65pt;height:.5pt;z-index:251660288;mso-position-horizontal-relative:page;mso-position-vertical-relative:page" coordsize="512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">
              <v:shape id="Shape 22340" o:spid="_x0000_s1027" style="position:absolute;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" path="m,l5126406,e" filled="f" strokeweight=".17569mm">
                <v:stroke miterlimit="83231f" joinstyle="miter"/>
                <v:path arrowok="t" textboxrect="0,0,5126406,0"/>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AAFC2" w14:textId="77777777" w:rsidR="006B53CC" w:rsidRDefault="006B53CC">
    <w:pPr>
      <w:tabs>
        <w:tab w:val="right" w:pos="8122"/>
      </w:tabs>
      <w:spacing w:after="0" w:line="259" w:lineRule="auto"/>
      <w:ind w:left="0" w:right="0" w:firstLine="0"/>
      <w:jc w:val="left"/>
    </w:pPr>
    <w:r>
      <w:fldChar w:fldCharType="begin"/>
    </w:r>
    <w:r>
      <w:instrText xml:space="preserve"> PAGE   \* MERGEFORMAT </w:instrText>
    </w:r>
    <w:r>
      <w:fldChar w:fldCharType="separate"/>
    </w:r>
    <w:r>
      <w:rPr>
        <w:sz w:val="14"/>
        <w:u w:val="single" w:color="000000"/>
      </w:rPr>
      <w:t>10</w:t>
    </w:r>
    <w:r>
      <w:rPr>
        <w:sz w:val="14"/>
        <w:u w:val="single" w:color="000000"/>
      </w:rPr>
      <w:fldChar w:fldCharType="end"/>
    </w:r>
    <w:r>
      <w:rPr>
        <w:sz w:val="14"/>
        <w:u w:val="single" w:color="000000"/>
      </w:rPr>
      <w:tab/>
      <w:t>P170978: WP01 - Returns to Education in the Russian Federation: Some New Estimates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B9583" w14:textId="77777777" w:rsidR="006B53CC" w:rsidRDefault="006B53CC">
    <w:pPr>
      <w:tabs>
        <w:tab w:val="right" w:pos="8122"/>
      </w:tabs>
      <w:spacing w:after="0" w:line="259" w:lineRule="auto"/>
      <w:ind w:left="0" w:right="0" w:firstLine="0"/>
      <w:jc w:val="left"/>
    </w:pPr>
    <w:r>
      <w:rPr>
        <w:sz w:val="14"/>
        <w:u w:val="single" w:color="000000"/>
      </w:rPr>
      <w:t>P170978: WP01 - Returns to Education in the Russian Federation: Some New Estimates</w:t>
    </w:r>
    <w:r>
      <w:rPr>
        <w:sz w:val="14"/>
        <w:u w:val="single" w:color="000000"/>
      </w:rPr>
      <w:tab/>
    </w:r>
    <w:r>
      <w:fldChar w:fldCharType="begin"/>
    </w:r>
    <w:r>
      <w:instrText xml:space="preserve"> PAGE   \* MERGEFORMAT </w:instrText>
    </w:r>
    <w:r>
      <w:fldChar w:fldCharType="separate"/>
    </w:r>
    <w:r>
      <w:rPr>
        <w:sz w:val="14"/>
        <w:u w:val="single" w:color="000000"/>
      </w:rPr>
      <w:t>11</w:t>
    </w:r>
    <w:r>
      <w:rPr>
        <w:sz w:val="14"/>
        <w:u w:val="single" w:color="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9443D" w14:textId="77777777" w:rsidR="006B53CC" w:rsidRDefault="006B53CC">
    <w:pPr>
      <w:tabs>
        <w:tab w:val="right" w:pos="8122"/>
      </w:tabs>
      <w:spacing w:after="0" w:line="259" w:lineRule="auto"/>
      <w:ind w:left="0" w:right="0" w:firstLine="0"/>
      <w:jc w:val="left"/>
    </w:pPr>
    <w:r>
      <w:fldChar w:fldCharType="begin"/>
    </w:r>
    <w:r>
      <w:instrText xml:space="preserve"> PAGE   \* MERGEFORMAT </w:instrText>
    </w:r>
    <w:r>
      <w:fldChar w:fldCharType="separate"/>
    </w:r>
    <w:r>
      <w:rPr>
        <w:sz w:val="14"/>
        <w:u w:val="single" w:color="000000"/>
      </w:rPr>
      <w:t>10</w:t>
    </w:r>
    <w:r>
      <w:rPr>
        <w:sz w:val="14"/>
        <w:u w:val="single" w:color="000000"/>
      </w:rPr>
      <w:fldChar w:fldCharType="end"/>
    </w:r>
    <w:r>
      <w:rPr>
        <w:sz w:val="14"/>
        <w:u w:val="single" w:color="000000"/>
      </w:rPr>
      <w:tab/>
      <w:t>P170978: WP01 - Returns to Education in the Russian Federation: Some New Estimates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B21E99"/>
    <w:multiLevelType w:val="hybridMultilevel"/>
    <w:tmpl w:val="00EE0604"/>
    <w:lvl w:ilvl="0" w:tplc="3EE414B2">
      <w:start w:val="1"/>
      <w:numFmt w:val="decimal"/>
      <w:pStyle w:val="Heading1"/>
      <w:lvlText w:val="%1"/>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0B26E1E">
      <w:start w:val="1"/>
      <w:numFmt w:val="lowerLetter"/>
      <w:lvlText w:val="%2"/>
      <w:lvlJc w:val="left"/>
      <w:pPr>
        <w:ind w:left="10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D222358">
      <w:start w:val="1"/>
      <w:numFmt w:val="lowerRoman"/>
      <w:lvlText w:val="%3"/>
      <w:lvlJc w:val="left"/>
      <w:pPr>
        <w:ind w:left="18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22EF176">
      <w:start w:val="1"/>
      <w:numFmt w:val="decimal"/>
      <w:lvlText w:val="%4"/>
      <w:lvlJc w:val="left"/>
      <w:pPr>
        <w:ind w:left="25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C28DA1C">
      <w:start w:val="1"/>
      <w:numFmt w:val="lowerLetter"/>
      <w:lvlText w:val="%5"/>
      <w:lvlJc w:val="left"/>
      <w:pPr>
        <w:ind w:left="32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430E654">
      <w:start w:val="1"/>
      <w:numFmt w:val="lowerRoman"/>
      <w:lvlText w:val="%6"/>
      <w:lvlJc w:val="left"/>
      <w:pPr>
        <w:ind w:left="39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1B2CC42">
      <w:start w:val="1"/>
      <w:numFmt w:val="decimal"/>
      <w:lvlText w:val="%7"/>
      <w:lvlJc w:val="left"/>
      <w:pPr>
        <w:ind w:left="46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EC87916">
      <w:start w:val="1"/>
      <w:numFmt w:val="lowerLetter"/>
      <w:lvlText w:val="%8"/>
      <w:lvlJc w:val="left"/>
      <w:pPr>
        <w:ind w:left="54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C46BD3A">
      <w:start w:val="1"/>
      <w:numFmt w:val="lowerRoman"/>
      <w:lvlText w:val="%9"/>
      <w:lvlJc w:val="left"/>
      <w:pPr>
        <w:ind w:left="61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ry Anthony Patrinos">
    <w15:presenceInfo w15:providerId="AD" w15:userId="S::hpatrinos@worldbank.org::d0427fbf-c75f-4804-9af8-dd1049b89d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E7F"/>
    <w:rsid w:val="0009039F"/>
    <w:rsid w:val="00143DBB"/>
    <w:rsid w:val="001C40AE"/>
    <w:rsid w:val="002A03C6"/>
    <w:rsid w:val="0048743E"/>
    <w:rsid w:val="006B53CC"/>
    <w:rsid w:val="00AA614F"/>
    <w:rsid w:val="00FB5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B70F8"/>
  <w15:docId w15:val="{58B12F15-1FED-4D34-BB25-D43A9C728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3" w:line="316" w:lineRule="auto"/>
      <w:ind w:left="12" w:right="64" w:hanging="4"/>
      <w:jc w:val="both"/>
    </w:pPr>
    <w:rPr>
      <w:rFonts w:ascii="Calibri" w:eastAsia="Calibri" w:hAnsi="Calibri" w:cs="Calibri"/>
      <w:color w:val="000000"/>
      <w:sz w:val="16"/>
    </w:rPr>
  </w:style>
  <w:style w:type="paragraph" w:styleId="Heading1">
    <w:name w:val="heading 1"/>
    <w:next w:val="Normal"/>
    <w:link w:val="Heading1Char"/>
    <w:uiPriority w:val="9"/>
    <w:qFormat/>
    <w:pPr>
      <w:keepNext/>
      <w:keepLines/>
      <w:numPr>
        <w:numId w:val="1"/>
      </w:numPr>
      <w:spacing w:after="373"/>
      <w:ind w:left="40" w:hanging="10"/>
      <w:outlineLvl w:val="0"/>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1C4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874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743E"/>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48743E"/>
    <w:rPr>
      <w:vertAlign w:val="superscript"/>
    </w:rPr>
  </w:style>
  <w:style w:type="paragraph" w:styleId="BalloonText">
    <w:name w:val="Balloon Text"/>
    <w:basedOn w:val="Normal"/>
    <w:link w:val="BalloonTextChar"/>
    <w:uiPriority w:val="99"/>
    <w:semiHidden/>
    <w:unhideWhenUsed/>
    <w:rsid w:val="00AA6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614F"/>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eader" Target="header3.xml"/><Relationship Id="rId26" Type="http://schemas.openxmlformats.org/officeDocument/2006/relationships/hyperlink" Target="https://linkinghub.elsevier.com/retrieve/pii/S0147596705000168" TargetMode="External"/><Relationship Id="rId39" Type="http://schemas.openxmlformats.org/officeDocument/2006/relationships/hyperlink" Target="http://documents.worldbank.org/curated/en/811321575350027422/pdf/How-Wealthy-is-Russia-Measuring-Russias-Comprehensive-Wealth-from-2000-2017.pdf" TargetMode="External"/><Relationship Id="rId21" Type="http://schemas.openxmlformats.org/officeDocument/2006/relationships/image" Target="media/image11.jpg"/><Relationship Id="rId34" Type="http://schemas.openxmlformats.org/officeDocument/2006/relationships/hyperlink" Target="http://documents.worldbank.org/curated/en/811321575350027422/pdf/How-Wealthy-is-Russia-Measuring-Russias-Comprehensive-Wealth-from-2000-2017.pdf" TargetMode="External"/><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ideas.repec.org/p/wbk/wbrwps/7020.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s://ideas.repec.org/p/wbk/wbrwps/7020.html" TargetMode="External"/><Relationship Id="rId37" Type="http://schemas.openxmlformats.org/officeDocument/2006/relationships/hyperlink" Target="http://documents.worldbank.org/curated/en/811321575350027422/pdf/How-Wealthy-is-Russia-Measuring-Russias-Comprehensive-Wealth-from-2000-2017.pdf" TargetMode="External"/><Relationship Id="rId40" Type="http://schemas.openxmlformats.org/officeDocument/2006/relationships/hyperlink" Target="http://documents.worldbank.org/curated/en/811321575350027422/pdf/How-Wealthy-is-Russia-Measuring-Russias-Comprehensive-Wealth-from-2000-2017.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hyperlink" Target="https://linkinghub.elsevier.com/retrieve/pii/S0147596705000168" TargetMode="External"/><Relationship Id="rId36" Type="http://schemas.openxmlformats.org/officeDocument/2006/relationships/hyperlink" Target="http://documents.worldbank.org/curated/en/811321575350027422/pdf/How-Wealthy-is-Russia-Measuring-Russias-Comprehensive-Wealth-from-2000-2017.pdf" TargetMode="External"/><Relationship Id="rId10" Type="http://schemas.openxmlformats.org/officeDocument/2006/relationships/image" Target="media/image3.jpg"/><Relationship Id="rId19" Type="http://schemas.openxmlformats.org/officeDocument/2006/relationships/image" Target="media/image9.jpg"/><Relationship Id="rId31" Type="http://schemas.openxmlformats.org/officeDocument/2006/relationships/hyperlink" Target="https://ideas.repec.org/p/wbk/wbrwps/7020.html" TargetMode="External"/><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2.jpg"/><Relationship Id="rId27" Type="http://schemas.openxmlformats.org/officeDocument/2006/relationships/hyperlink" Target="https://linkinghub.elsevier.com/retrieve/pii/S0147596705000168" TargetMode="External"/><Relationship Id="rId30" Type="http://schemas.openxmlformats.org/officeDocument/2006/relationships/hyperlink" Target="https://ideas.repec.org/p/wbk/wbrwps/7020.html" TargetMode="External"/><Relationship Id="rId35" Type="http://schemas.openxmlformats.org/officeDocument/2006/relationships/hyperlink" Target="http://documents.worldbank.org/curated/en/811321575350027422/pdf/How-Wealthy-is-Russia-Measuring-Russias-Comprehensive-Wealth-from-2000-2017.pdf" TargetMode="External"/><Relationship Id="rId43" Type="http://schemas.openxmlformats.org/officeDocument/2006/relationships/header" Target="header5.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2.xml"/><Relationship Id="rId25" Type="http://schemas.openxmlformats.org/officeDocument/2006/relationships/hyperlink" Target="https://linkinghub.elsevier.com/retrieve/pii/S0147596705000168" TargetMode="External"/><Relationship Id="rId33" Type="http://schemas.openxmlformats.org/officeDocument/2006/relationships/hyperlink" Target="https://ideas.repec.org/p/wbk/wbrwps/7020.html" TargetMode="External"/><Relationship Id="rId38" Type="http://schemas.openxmlformats.org/officeDocument/2006/relationships/hyperlink" Target="http://documents.worldbank.org/curated/en/811321575350027422/pdf/How-Wealthy-is-Russia-Measuring-Russias-Comprehensive-Wealth-from-2000-2017.pdf" TargetMode="External"/><Relationship Id="rId46" Type="http://schemas.microsoft.com/office/2011/relationships/people" Target="people.xml"/><Relationship Id="rId20" Type="http://schemas.openxmlformats.org/officeDocument/2006/relationships/image" Target="media/image10.jpeg"/><Relationship Id="rId41" Type="http://schemas.openxmlformats.org/officeDocument/2006/relationships/hyperlink" Target="http://documents.worldbank.org/curated/en/811321575350027422/pdf/How-Wealthy-is-Russia-Measuring-Russias-Comprehensive-Wealth-from-2000-201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3ECBE-4ED6-4B92-AD41-B6D92AD89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5350</Words>
  <Characters>30497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Returns to Education in the Russian Federation: Some New Estimates</vt:lpstr>
    </vt:vector>
  </TitlesOfParts>
  <Company/>
  <LinksUpToDate>false</LinksUpToDate>
  <CharactersWithSpaces>35776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Returns to Education in the Russian Federation: Some New Estimates</dc:title>
  <dc:subject/>
  <dc:creator>*</dc:creator>
  <cp:keywords/>
  <cp:lastModifiedBy>Suhas D. Parandekar</cp:lastModifiedBy>
  <cp:revision>3</cp:revision>
  <dcterms:created xsi:type="dcterms:W3CDTF">2020-05-14T23:39:00Z</dcterms:created>
  <dcterms:modified xsi:type="dcterms:W3CDTF">2020-05-15T01:05:00Z</dcterms:modified>
</cp:coreProperties>
</file>